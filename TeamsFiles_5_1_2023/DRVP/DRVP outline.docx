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7C9A1" w14:textId="69945485" w:rsidR="0070332A" w:rsidRDefault="0070332A" w:rsidP="00711ED0">
      <w:pPr>
        <w:pStyle w:val="paragraph"/>
        <w:jc w:val="center"/>
        <w:rPr>
          <w:rFonts w:ascii="Segoe UI" w:hAnsi="Segoe UI" w:cs="Segoe UI"/>
          <w:sz w:val="18"/>
          <w:szCs w:val="18"/>
        </w:rPr>
      </w:pPr>
      <w:r>
        <w:rPr>
          <w:rFonts w:eastAsiaTheme="minorHAnsi"/>
          <w:noProof/>
        </w:rPr>
        <w:drawing>
          <wp:inline distT="0" distB="0" distL="0" distR="0" wp14:anchorId="0AEA57ED" wp14:editId="070C3E16">
            <wp:extent cx="1684020" cy="1684020"/>
            <wp:effectExtent l="0" t="0" r="0" b="0"/>
            <wp:docPr id="2" name="Picture 2"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534F259D" w14:textId="71EABBAE" w:rsidR="0070332A" w:rsidRDefault="0070332A" w:rsidP="00711ED0">
      <w:pPr>
        <w:pStyle w:val="paragraph"/>
        <w:jc w:val="center"/>
        <w:rPr>
          <w:rFonts w:ascii="Segoe UI" w:hAnsi="Segoe UI" w:cs="Segoe UI"/>
          <w:sz w:val="18"/>
          <w:szCs w:val="18"/>
        </w:rPr>
      </w:pPr>
      <w:r>
        <w:rPr>
          <w:rStyle w:val="normaltextrun"/>
          <w:b/>
          <w:bCs/>
          <w:sz w:val="36"/>
          <w:szCs w:val="36"/>
        </w:rPr>
        <w:t>Embry-Riddle Aeronautical University</w:t>
      </w:r>
    </w:p>
    <w:p w14:paraId="1E62E941" w14:textId="552F08A2" w:rsidR="0070332A" w:rsidRDefault="0070332A" w:rsidP="00711ED0">
      <w:pPr>
        <w:pStyle w:val="paragraph"/>
        <w:jc w:val="center"/>
        <w:rPr>
          <w:rFonts w:ascii="Segoe UI" w:hAnsi="Segoe UI" w:cs="Segoe UI"/>
          <w:sz w:val="18"/>
          <w:szCs w:val="18"/>
        </w:rPr>
      </w:pPr>
      <w:r>
        <w:rPr>
          <w:rStyle w:val="normaltextrun"/>
        </w:rPr>
        <w:t>Prescott, Arizona</w:t>
      </w:r>
    </w:p>
    <w:p w14:paraId="22B4143E" w14:textId="23F77E5B" w:rsidR="0070332A" w:rsidRDefault="0070332A" w:rsidP="00711ED0">
      <w:pPr>
        <w:pStyle w:val="paragraph"/>
        <w:jc w:val="center"/>
        <w:rPr>
          <w:rFonts w:ascii="Segoe UI" w:hAnsi="Segoe UI" w:cs="Segoe UI"/>
          <w:sz w:val="18"/>
          <w:szCs w:val="18"/>
        </w:rPr>
      </w:pPr>
      <w:r>
        <w:rPr>
          <w:rStyle w:val="normaltextrun"/>
        </w:rPr>
        <w:t>College of Engineering</w:t>
      </w:r>
    </w:p>
    <w:p w14:paraId="7C1C2FAE" w14:textId="10B4B8DA" w:rsidR="0070332A" w:rsidRDefault="00D54904" w:rsidP="00711ED0">
      <w:pPr>
        <w:pStyle w:val="paragraph"/>
        <w:jc w:val="center"/>
        <w:rPr>
          <w:rFonts w:ascii="Segoe UI" w:hAnsi="Segoe UI" w:cs="Segoe UI"/>
          <w:sz w:val="18"/>
          <w:szCs w:val="18"/>
        </w:rPr>
      </w:pPr>
      <w:r>
        <w:rPr>
          <w:noProof/>
        </w:rPr>
        <w:drawing>
          <wp:inline distT="0" distB="0" distL="0" distR="0" wp14:anchorId="6EB2801F" wp14:editId="062385B5">
            <wp:extent cx="2506980" cy="2506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526586" cy="2526586"/>
                    </a:xfrm>
                    <a:prstGeom prst="rect">
                      <a:avLst/>
                    </a:prstGeom>
                  </pic:spPr>
                </pic:pic>
              </a:graphicData>
            </a:graphic>
          </wp:inline>
        </w:drawing>
      </w:r>
    </w:p>
    <w:p w14:paraId="605E2117" w14:textId="60F9373A" w:rsidR="0070332A" w:rsidRDefault="0070332A" w:rsidP="00711ED0">
      <w:pPr>
        <w:pStyle w:val="paragraph"/>
        <w:jc w:val="center"/>
        <w:rPr>
          <w:rFonts w:ascii="Segoe UI" w:hAnsi="Segoe UI" w:cs="Segoe UI"/>
          <w:sz w:val="18"/>
          <w:szCs w:val="18"/>
        </w:rPr>
      </w:pPr>
      <w:r>
        <w:rPr>
          <w:rStyle w:val="normaltextrun"/>
        </w:rPr>
        <w:t>Hannah Spiller, Design Team Lead</w:t>
      </w:r>
    </w:p>
    <w:p w14:paraId="16286B5D" w14:textId="53C8A707" w:rsidR="0070332A" w:rsidRDefault="0070332A" w:rsidP="00711ED0">
      <w:pPr>
        <w:pStyle w:val="paragraph"/>
        <w:jc w:val="center"/>
        <w:rPr>
          <w:rFonts w:ascii="Segoe UI" w:hAnsi="Segoe UI" w:cs="Segoe UI"/>
          <w:sz w:val="18"/>
          <w:szCs w:val="18"/>
        </w:rPr>
      </w:pPr>
      <w:r>
        <w:rPr>
          <w:rStyle w:val="normaltextrun"/>
        </w:rPr>
        <w:t>Tesla Alford III</w:t>
      </w:r>
    </w:p>
    <w:p w14:paraId="27AB99DD" w14:textId="53BC9427" w:rsidR="0070332A" w:rsidRDefault="0070332A" w:rsidP="00711ED0">
      <w:pPr>
        <w:pStyle w:val="paragraph"/>
        <w:jc w:val="center"/>
        <w:rPr>
          <w:rFonts w:ascii="Segoe UI" w:hAnsi="Segoe UI" w:cs="Segoe UI"/>
          <w:sz w:val="18"/>
          <w:szCs w:val="18"/>
        </w:rPr>
      </w:pPr>
      <w:r>
        <w:rPr>
          <w:rStyle w:val="normaltextrun"/>
        </w:rPr>
        <w:t xml:space="preserve">Dylan </w:t>
      </w:r>
      <w:proofErr w:type="spellStart"/>
      <w:r>
        <w:rPr>
          <w:rStyle w:val="normaltextrun"/>
        </w:rPr>
        <w:t>Astrup</w:t>
      </w:r>
      <w:proofErr w:type="spellEnd"/>
    </w:p>
    <w:p w14:paraId="7D3A8D45" w14:textId="048C897E" w:rsidR="0070332A" w:rsidRDefault="0070332A" w:rsidP="00711ED0">
      <w:pPr>
        <w:pStyle w:val="paragraph"/>
        <w:jc w:val="center"/>
        <w:rPr>
          <w:rFonts w:ascii="Segoe UI" w:hAnsi="Segoe UI" w:cs="Segoe UI"/>
          <w:sz w:val="18"/>
          <w:szCs w:val="18"/>
        </w:rPr>
      </w:pPr>
      <w:r>
        <w:rPr>
          <w:rStyle w:val="normaltextrun"/>
        </w:rPr>
        <w:t xml:space="preserve">Titan </w:t>
      </w:r>
      <w:proofErr w:type="spellStart"/>
      <w:r>
        <w:rPr>
          <w:rStyle w:val="normaltextrun"/>
        </w:rPr>
        <w:t>Berson</w:t>
      </w:r>
      <w:proofErr w:type="spellEnd"/>
    </w:p>
    <w:p w14:paraId="4A4A960A" w14:textId="1E835AC7" w:rsidR="0070332A" w:rsidRDefault="0070332A" w:rsidP="00711ED0">
      <w:pPr>
        <w:pStyle w:val="paragraph"/>
        <w:jc w:val="center"/>
        <w:rPr>
          <w:rFonts w:ascii="Segoe UI" w:hAnsi="Segoe UI" w:cs="Segoe UI"/>
          <w:sz w:val="18"/>
          <w:szCs w:val="18"/>
        </w:rPr>
      </w:pPr>
      <w:r>
        <w:rPr>
          <w:rStyle w:val="normaltextrun"/>
        </w:rPr>
        <w:t xml:space="preserve">Grant </w:t>
      </w:r>
      <w:proofErr w:type="spellStart"/>
      <w:r>
        <w:rPr>
          <w:rStyle w:val="normaltextrun"/>
        </w:rPr>
        <w:t>Carrabine</w:t>
      </w:r>
      <w:proofErr w:type="spellEnd"/>
    </w:p>
    <w:p w14:paraId="25B0AD1B" w14:textId="303E3A05" w:rsidR="00E75A4A" w:rsidRDefault="0070332A" w:rsidP="00711ED0">
      <w:pPr>
        <w:pStyle w:val="paragraph"/>
        <w:jc w:val="center"/>
        <w:rPr>
          <w:rStyle w:val="eop"/>
        </w:rPr>
      </w:pPr>
      <w:r>
        <w:rPr>
          <w:rStyle w:val="normaltextrun"/>
        </w:rPr>
        <w:t>Jacob Wolf</w:t>
      </w:r>
    </w:p>
    <w:p w14:paraId="25C34BE7" w14:textId="77777777" w:rsidR="00711ED0" w:rsidRDefault="00711ED0" w:rsidP="00711ED0">
      <w:pPr>
        <w:pStyle w:val="paragraph"/>
        <w:rPr>
          <w:rStyle w:val="normaltextrun"/>
          <w:b/>
          <w:bCs/>
          <w:sz w:val="36"/>
          <w:szCs w:val="36"/>
        </w:rPr>
      </w:pPr>
    </w:p>
    <w:p w14:paraId="250BF7A8" w14:textId="77777777" w:rsidR="00127ABC" w:rsidRDefault="00127ABC" w:rsidP="007006A8">
      <w:pPr>
        <w:pStyle w:val="paragraph"/>
        <w:spacing w:before="0" w:beforeAutospacing="0" w:after="0" w:afterAutospacing="0"/>
        <w:rPr>
          <w:rFonts w:ascii="Segoe UI" w:hAnsi="Segoe UI" w:cs="Segoe UI"/>
          <w:sz w:val="18"/>
          <w:szCs w:val="18"/>
        </w:rPr>
      </w:pPr>
      <w:r>
        <w:rPr>
          <w:rStyle w:val="normaltextrun"/>
          <w:b/>
          <w:bCs/>
          <w:sz w:val="36"/>
          <w:szCs w:val="36"/>
        </w:rPr>
        <w:t>Abstract</w:t>
      </w:r>
      <w:r>
        <w:rPr>
          <w:rStyle w:val="eop"/>
          <w:sz w:val="36"/>
          <w:szCs w:val="36"/>
        </w:rPr>
        <w:t> </w:t>
      </w:r>
    </w:p>
    <w:p w14:paraId="082E1940" w14:textId="15F82693" w:rsidR="00A5735E" w:rsidRDefault="29E2F359" w:rsidP="0BEDD6B1">
      <w:pPr>
        <w:pStyle w:val="paragraph"/>
        <w:spacing w:before="0" w:beforeAutospacing="0"/>
        <w:rPr>
          <w:rFonts w:ascii="Segoe UI" w:hAnsi="Segoe UI" w:cs="Segoe UI"/>
          <w:sz w:val="18"/>
          <w:szCs w:val="18"/>
        </w:rPr>
      </w:pPr>
      <w:r w:rsidRPr="0BEDD6B1">
        <w:rPr>
          <w:rStyle w:val="normaltextrun"/>
        </w:rPr>
        <w:t xml:space="preserve">The education of hydrogen production and storage is crucial to the potential future of the </w:t>
      </w:r>
      <w:r>
        <w:t>hydrogen economy. To accomplish the goal of hydrogen education, ERH2 proposes a hydrogen production and storage demonstrator consisting of a</w:t>
      </w:r>
      <w:r w:rsidR="2E0CDD4D">
        <w:t xml:space="preserve">n alkaline </w:t>
      </w:r>
      <w:r>
        <w:t>electroly</w:t>
      </w:r>
      <w:r w:rsidR="41FF42F4">
        <w:t>sis</w:t>
      </w:r>
      <w:r>
        <w:t xml:space="preserve"> </w:t>
      </w:r>
      <w:r w:rsidR="3D337509">
        <w:t>system</w:t>
      </w:r>
      <w:r>
        <w:t xml:space="preserve"> </w:t>
      </w:r>
      <w:r w:rsidR="3D337509">
        <w:t xml:space="preserve">and </w:t>
      </w:r>
      <w:r>
        <w:t xml:space="preserve">material-based storage using </w:t>
      </w:r>
      <w:r w:rsidR="05DF79DB">
        <w:t xml:space="preserve">Lithium-doped </w:t>
      </w:r>
      <w:r>
        <w:t>graphitic carbon nitride. The cost of the system will be</w:t>
      </w:r>
      <w:r w:rsidR="007650FE">
        <w:t xml:space="preserve"> </w:t>
      </w:r>
      <w:r>
        <w:t>$</w:t>
      </w:r>
      <w:r w:rsidR="00A5735E" w:rsidRPr="00711ED0">
        <w:t>1</w:t>
      </w:r>
      <w:r w:rsidR="000834A7">
        <w:t>1</w:t>
      </w:r>
      <w:r w:rsidR="001238CD">
        <w:t>54.37</w:t>
      </w:r>
      <w:r>
        <w:t xml:space="preserve"> and run at a maximum of 2</w:t>
      </w:r>
      <w:r w:rsidR="0080772B">
        <w:t>0</w:t>
      </w:r>
      <w:r>
        <w:t xml:space="preserve"> </w:t>
      </w:r>
      <w:r w:rsidR="3CB78805">
        <w:t>a</w:t>
      </w:r>
      <w:r w:rsidR="00A5735E">
        <w:t>mps</w:t>
      </w:r>
      <w:r>
        <w:t xml:space="preserve"> producing 0.01</w:t>
      </w:r>
      <w:r w:rsidR="0080772B">
        <w:t>25</w:t>
      </w:r>
      <w:r>
        <w:t xml:space="preserve"> grams of hydrogen </w:t>
      </w:r>
      <w:r w:rsidR="3BDB8513">
        <w:t>per</w:t>
      </w:r>
      <w:r>
        <w:t xml:space="preserve"> minute. The electrolysis unit will have </w:t>
      </w:r>
      <w:r w:rsidR="00CC7B37">
        <w:t xml:space="preserve">viewable </w:t>
      </w:r>
      <w:r>
        <w:t xml:space="preserve">internals to increase the educational value of the project. </w:t>
      </w:r>
      <w:r w:rsidR="00A5735E" w:rsidRPr="00612CAF">
        <w:rPr>
          <w:highlight w:val="yellow"/>
        </w:rPr>
        <w:t>The</w:t>
      </w:r>
      <w:r w:rsidRPr="00612CAF">
        <w:rPr>
          <w:highlight w:val="yellow"/>
        </w:rPr>
        <w:t xml:space="preserve"> design also includes a clear portable reservoir containing the </w:t>
      </w:r>
      <w:r w:rsidR="5509CF77" w:rsidRPr="00612CAF">
        <w:rPr>
          <w:highlight w:val="yellow"/>
        </w:rPr>
        <w:t>material storage</w:t>
      </w:r>
      <w:r w:rsidRPr="00612CAF">
        <w:rPr>
          <w:highlight w:val="yellow"/>
        </w:rPr>
        <w:t>, allowing the storage method to be viewable to an audience.</w:t>
      </w:r>
      <w:r>
        <w:t xml:space="preserve"> The proposed design is a safe and educational method to introduce students and the general public to hydrogen production and</w:t>
      </w:r>
      <w:r w:rsidRPr="0BEDD6B1">
        <w:rPr>
          <w:rStyle w:val="normaltextrun"/>
        </w:rPr>
        <w:t xml:space="preserve"> storage. </w:t>
      </w:r>
      <w:r w:rsidRPr="0BEDD6B1">
        <w:rPr>
          <w:rStyle w:val="eop"/>
        </w:rPr>
        <w:t> </w:t>
      </w:r>
    </w:p>
    <w:p w14:paraId="6893F386" w14:textId="18D6B622" w:rsidR="00611AC0" w:rsidRDefault="008527AC">
      <w:r>
        <w:br w:type="page"/>
      </w:r>
    </w:p>
    <w:sdt>
      <w:sdtPr>
        <w:id w:val="368492764"/>
        <w:docPartObj>
          <w:docPartGallery w:val="Table of Contents"/>
          <w:docPartUnique/>
        </w:docPartObj>
      </w:sdtPr>
      <w:sdtContent>
        <w:p w14:paraId="1A34A164" w14:textId="181E8632" w:rsidR="00C11C27" w:rsidRPr="00711ED0" w:rsidRDefault="00C11C27" w:rsidP="19BBC02A">
          <w:pPr>
            <w:rPr>
              <w:rStyle w:val="normaltextrun"/>
              <w:b/>
              <w:sz w:val="36"/>
              <w:szCs w:val="36"/>
            </w:rPr>
          </w:pPr>
          <w:r w:rsidRPr="00711ED0">
            <w:rPr>
              <w:rStyle w:val="normaltextrun"/>
              <w:b/>
              <w:sz w:val="36"/>
              <w:szCs w:val="36"/>
            </w:rPr>
            <w:t>Table of Contents</w:t>
          </w:r>
        </w:p>
        <w:p w14:paraId="3ACB7000" w14:textId="7E7BCFD8" w:rsidR="009509B6" w:rsidRDefault="004B1D6B">
          <w:pPr>
            <w:pStyle w:val="TOC1"/>
            <w:rPr>
              <w:rFonts w:asciiTheme="minorHAnsi" w:eastAsiaTheme="minorEastAsia" w:hAnsiTheme="minorHAnsi" w:cstheme="minorBidi"/>
              <w:noProof/>
              <w:sz w:val="22"/>
              <w:szCs w:val="22"/>
            </w:rPr>
          </w:pPr>
          <w:r>
            <w:fldChar w:fldCharType="begin"/>
          </w:r>
          <w:r w:rsidR="00C11C27">
            <w:instrText>TOC \o "1-3" \h \z \u</w:instrText>
          </w:r>
          <w:r>
            <w:fldChar w:fldCharType="separate"/>
          </w:r>
          <w:hyperlink w:anchor="_Toc121686594" w:history="1">
            <w:r w:rsidR="009509B6" w:rsidRPr="003C2CA5">
              <w:rPr>
                <w:rStyle w:val="Hyperlink"/>
                <w:noProof/>
              </w:rPr>
              <w:t>List of Tables</w:t>
            </w:r>
            <w:r w:rsidR="009509B6">
              <w:rPr>
                <w:noProof/>
                <w:webHidden/>
              </w:rPr>
              <w:tab/>
            </w:r>
            <w:r w:rsidR="009509B6">
              <w:rPr>
                <w:noProof/>
                <w:webHidden/>
              </w:rPr>
              <w:fldChar w:fldCharType="begin"/>
            </w:r>
            <w:r w:rsidR="009509B6">
              <w:rPr>
                <w:noProof/>
                <w:webHidden/>
              </w:rPr>
              <w:instrText xml:space="preserve"> PAGEREF _Toc121686594 \h </w:instrText>
            </w:r>
            <w:r w:rsidR="009509B6">
              <w:rPr>
                <w:noProof/>
                <w:webHidden/>
              </w:rPr>
            </w:r>
            <w:r w:rsidR="009509B6">
              <w:rPr>
                <w:noProof/>
                <w:webHidden/>
              </w:rPr>
              <w:fldChar w:fldCharType="separate"/>
            </w:r>
            <w:r w:rsidR="00B34FD8">
              <w:rPr>
                <w:noProof/>
                <w:webHidden/>
              </w:rPr>
              <w:t>i</w:t>
            </w:r>
            <w:r w:rsidR="009509B6">
              <w:rPr>
                <w:noProof/>
                <w:webHidden/>
              </w:rPr>
              <w:fldChar w:fldCharType="end"/>
            </w:r>
          </w:hyperlink>
        </w:p>
        <w:p w14:paraId="299470BD" w14:textId="10B174E1" w:rsidR="009509B6" w:rsidRDefault="00665565">
          <w:pPr>
            <w:pStyle w:val="TOC1"/>
            <w:rPr>
              <w:rFonts w:asciiTheme="minorHAnsi" w:eastAsiaTheme="minorEastAsia" w:hAnsiTheme="minorHAnsi" w:cstheme="minorBidi"/>
              <w:noProof/>
              <w:sz w:val="22"/>
              <w:szCs w:val="22"/>
            </w:rPr>
          </w:pPr>
          <w:hyperlink w:anchor="_Toc121686595" w:history="1">
            <w:r w:rsidR="009509B6" w:rsidRPr="003C2CA5">
              <w:rPr>
                <w:rStyle w:val="Hyperlink"/>
                <w:noProof/>
              </w:rPr>
              <w:t>List of Figures</w:t>
            </w:r>
            <w:r w:rsidR="009509B6">
              <w:rPr>
                <w:noProof/>
                <w:webHidden/>
              </w:rPr>
              <w:tab/>
            </w:r>
            <w:r w:rsidR="009509B6">
              <w:rPr>
                <w:noProof/>
                <w:webHidden/>
              </w:rPr>
              <w:fldChar w:fldCharType="begin"/>
            </w:r>
            <w:r w:rsidR="009509B6">
              <w:rPr>
                <w:noProof/>
                <w:webHidden/>
              </w:rPr>
              <w:instrText xml:space="preserve"> PAGEREF _Toc121686595 \h </w:instrText>
            </w:r>
            <w:r w:rsidR="009509B6">
              <w:rPr>
                <w:noProof/>
                <w:webHidden/>
              </w:rPr>
            </w:r>
            <w:r w:rsidR="009509B6">
              <w:rPr>
                <w:noProof/>
                <w:webHidden/>
              </w:rPr>
              <w:fldChar w:fldCharType="separate"/>
            </w:r>
            <w:r w:rsidR="00B34FD8">
              <w:rPr>
                <w:noProof/>
                <w:webHidden/>
              </w:rPr>
              <w:t>ii</w:t>
            </w:r>
            <w:r w:rsidR="009509B6">
              <w:rPr>
                <w:noProof/>
                <w:webHidden/>
              </w:rPr>
              <w:fldChar w:fldCharType="end"/>
            </w:r>
          </w:hyperlink>
        </w:p>
        <w:p w14:paraId="3EB5DA1A" w14:textId="084D8859" w:rsidR="009509B6" w:rsidRDefault="00665565">
          <w:pPr>
            <w:pStyle w:val="TOC1"/>
            <w:rPr>
              <w:rFonts w:asciiTheme="minorHAnsi" w:eastAsiaTheme="minorEastAsia" w:hAnsiTheme="minorHAnsi" w:cstheme="minorBidi"/>
              <w:noProof/>
              <w:sz w:val="22"/>
              <w:szCs w:val="22"/>
            </w:rPr>
          </w:pPr>
          <w:hyperlink w:anchor="_Toc121686596" w:history="1">
            <w:r w:rsidR="009509B6" w:rsidRPr="003C2CA5">
              <w:rPr>
                <w:rStyle w:val="Hyperlink"/>
                <w:noProof/>
              </w:rPr>
              <w:t>Nomenclature</w:t>
            </w:r>
            <w:r w:rsidR="009509B6">
              <w:rPr>
                <w:noProof/>
                <w:webHidden/>
              </w:rPr>
              <w:tab/>
            </w:r>
            <w:r w:rsidR="009509B6">
              <w:rPr>
                <w:noProof/>
                <w:webHidden/>
              </w:rPr>
              <w:fldChar w:fldCharType="begin"/>
            </w:r>
            <w:r w:rsidR="009509B6">
              <w:rPr>
                <w:noProof/>
                <w:webHidden/>
              </w:rPr>
              <w:instrText xml:space="preserve"> PAGEREF _Toc121686596 \h </w:instrText>
            </w:r>
            <w:r w:rsidR="009509B6">
              <w:rPr>
                <w:noProof/>
                <w:webHidden/>
              </w:rPr>
            </w:r>
            <w:r w:rsidR="009509B6">
              <w:rPr>
                <w:noProof/>
                <w:webHidden/>
              </w:rPr>
              <w:fldChar w:fldCharType="separate"/>
            </w:r>
            <w:r w:rsidR="00B34FD8">
              <w:rPr>
                <w:noProof/>
                <w:webHidden/>
              </w:rPr>
              <w:t>iii</w:t>
            </w:r>
            <w:r w:rsidR="009509B6">
              <w:rPr>
                <w:noProof/>
                <w:webHidden/>
              </w:rPr>
              <w:fldChar w:fldCharType="end"/>
            </w:r>
          </w:hyperlink>
        </w:p>
        <w:p w14:paraId="617CF04F" w14:textId="099B4DC0" w:rsidR="009509B6" w:rsidRDefault="00665565">
          <w:pPr>
            <w:pStyle w:val="TOC1"/>
            <w:rPr>
              <w:rFonts w:asciiTheme="minorHAnsi" w:eastAsiaTheme="minorEastAsia" w:hAnsiTheme="minorHAnsi" w:cstheme="minorBidi"/>
              <w:noProof/>
              <w:sz w:val="22"/>
              <w:szCs w:val="22"/>
            </w:rPr>
          </w:pPr>
          <w:hyperlink w:anchor="_Toc121686597" w:history="1">
            <w:r w:rsidR="009509B6" w:rsidRPr="003C2CA5">
              <w:rPr>
                <w:rStyle w:val="Hyperlink"/>
                <w:noProof/>
              </w:rPr>
              <w:t>Introduction and System Overview</w:t>
            </w:r>
            <w:r w:rsidR="009509B6">
              <w:rPr>
                <w:noProof/>
                <w:webHidden/>
              </w:rPr>
              <w:tab/>
            </w:r>
            <w:r w:rsidR="009509B6">
              <w:rPr>
                <w:noProof/>
                <w:webHidden/>
              </w:rPr>
              <w:fldChar w:fldCharType="begin"/>
            </w:r>
            <w:r w:rsidR="009509B6">
              <w:rPr>
                <w:noProof/>
                <w:webHidden/>
              </w:rPr>
              <w:instrText xml:space="preserve"> PAGEREF _Toc121686597 \h </w:instrText>
            </w:r>
            <w:r w:rsidR="009509B6">
              <w:rPr>
                <w:noProof/>
                <w:webHidden/>
              </w:rPr>
            </w:r>
            <w:r w:rsidR="009509B6">
              <w:rPr>
                <w:noProof/>
                <w:webHidden/>
              </w:rPr>
              <w:fldChar w:fldCharType="separate"/>
            </w:r>
            <w:r w:rsidR="00B34FD8">
              <w:rPr>
                <w:noProof/>
                <w:webHidden/>
              </w:rPr>
              <w:t>1</w:t>
            </w:r>
            <w:r w:rsidR="009509B6">
              <w:rPr>
                <w:noProof/>
                <w:webHidden/>
              </w:rPr>
              <w:fldChar w:fldCharType="end"/>
            </w:r>
          </w:hyperlink>
        </w:p>
        <w:p w14:paraId="111BF0E0" w14:textId="471CFA38"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598" w:history="1">
            <w:r w:rsidR="009509B6" w:rsidRPr="003C2CA5">
              <w:rPr>
                <w:rStyle w:val="Hyperlink"/>
                <w:noProof/>
              </w:rPr>
              <w:t>Introduction</w:t>
            </w:r>
            <w:r w:rsidR="009509B6">
              <w:rPr>
                <w:noProof/>
                <w:webHidden/>
              </w:rPr>
              <w:tab/>
            </w:r>
            <w:r w:rsidR="009509B6">
              <w:rPr>
                <w:noProof/>
                <w:webHidden/>
              </w:rPr>
              <w:fldChar w:fldCharType="begin"/>
            </w:r>
            <w:r w:rsidR="009509B6">
              <w:rPr>
                <w:noProof/>
                <w:webHidden/>
              </w:rPr>
              <w:instrText xml:space="preserve"> PAGEREF _Toc121686598 \h </w:instrText>
            </w:r>
            <w:r w:rsidR="009509B6">
              <w:rPr>
                <w:noProof/>
                <w:webHidden/>
              </w:rPr>
            </w:r>
            <w:r w:rsidR="009509B6">
              <w:rPr>
                <w:noProof/>
                <w:webHidden/>
              </w:rPr>
              <w:fldChar w:fldCharType="separate"/>
            </w:r>
            <w:r w:rsidR="00B34FD8">
              <w:rPr>
                <w:noProof/>
                <w:webHidden/>
              </w:rPr>
              <w:t>1</w:t>
            </w:r>
            <w:r w:rsidR="009509B6">
              <w:rPr>
                <w:noProof/>
                <w:webHidden/>
              </w:rPr>
              <w:fldChar w:fldCharType="end"/>
            </w:r>
          </w:hyperlink>
        </w:p>
        <w:p w14:paraId="77F4839C" w14:textId="5B94E2B9"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599" w:history="1">
            <w:r w:rsidR="009509B6" w:rsidRPr="003C2CA5">
              <w:rPr>
                <w:rStyle w:val="Hyperlink"/>
                <w:noProof/>
              </w:rPr>
              <w:t>Problem Statement</w:t>
            </w:r>
            <w:r w:rsidR="009509B6">
              <w:rPr>
                <w:noProof/>
                <w:webHidden/>
              </w:rPr>
              <w:tab/>
            </w:r>
            <w:r w:rsidR="009509B6">
              <w:rPr>
                <w:noProof/>
                <w:webHidden/>
              </w:rPr>
              <w:fldChar w:fldCharType="begin"/>
            </w:r>
            <w:r w:rsidR="009509B6">
              <w:rPr>
                <w:noProof/>
                <w:webHidden/>
              </w:rPr>
              <w:instrText xml:space="preserve"> PAGEREF _Toc121686599 \h </w:instrText>
            </w:r>
            <w:r w:rsidR="009509B6">
              <w:rPr>
                <w:noProof/>
                <w:webHidden/>
              </w:rPr>
            </w:r>
            <w:r w:rsidR="009509B6">
              <w:rPr>
                <w:noProof/>
                <w:webHidden/>
              </w:rPr>
              <w:fldChar w:fldCharType="separate"/>
            </w:r>
            <w:r w:rsidR="00B34FD8">
              <w:rPr>
                <w:noProof/>
                <w:webHidden/>
              </w:rPr>
              <w:t>1</w:t>
            </w:r>
            <w:r w:rsidR="009509B6">
              <w:rPr>
                <w:noProof/>
                <w:webHidden/>
              </w:rPr>
              <w:fldChar w:fldCharType="end"/>
            </w:r>
          </w:hyperlink>
        </w:p>
        <w:p w14:paraId="7A69E763" w14:textId="71DB9A51"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0" w:history="1">
            <w:r w:rsidR="009509B6" w:rsidRPr="003C2CA5">
              <w:rPr>
                <w:rStyle w:val="Hyperlink"/>
                <w:noProof/>
              </w:rPr>
              <w:t>Purpose and Benefits</w:t>
            </w:r>
            <w:r w:rsidR="009509B6">
              <w:rPr>
                <w:noProof/>
                <w:webHidden/>
              </w:rPr>
              <w:tab/>
            </w:r>
            <w:r w:rsidR="009509B6">
              <w:rPr>
                <w:noProof/>
                <w:webHidden/>
              </w:rPr>
              <w:fldChar w:fldCharType="begin"/>
            </w:r>
            <w:r w:rsidR="009509B6">
              <w:rPr>
                <w:noProof/>
                <w:webHidden/>
              </w:rPr>
              <w:instrText xml:space="preserve"> PAGEREF _Toc121686600 \h </w:instrText>
            </w:r>
            <w:r w:rsidR="009509B6">
              <w:rPr>
                <w:noProof/>
                <w:webHidden/>
              </w:rPr>
            </w:r>
            <w:r w:rsidR="009509B6">
              <w:rPr>
                <w:noProof/>
                <w:webHidden/>
              </w:rPr>
              <w:fldChar w:fldCharType="separate"/>
            </w:r>
            <w:r w:rsidR="00B34FD8">
              <w:rPr>
                <w:noProof/>
                <w:webHidden/>
              </w:rPr>
              <w:t>1</w:t>
            </w:r>
            <w:r w:rsidR="009509B6">
              <w:rPr>
                <w:noProof/>
                <w:webHidden/>
              </w:rPr>
              <w:fldChar w:fldCharType="end"/>
            </w:r>
          </w:hyperlink>
        </w:p>
        <w:p w14:paraId="4BDEBA93" w14:textId="1B6589ED" w:rsidR="009509B6" w:rsidRDefault="00665565">
          <w:pPr>
            <w:pStyle w:val="TOC1"/>
            <w:rPr>
              <w:rFonts w:asciiTheme="minorHAnsi" w:eastAsiaTheme="minorEastAsia" w:hAnsiTheme="minorHAnsi" w:cstheme="minorBidi"/>
              <w:noProof/>
              <w:sz w:val="22"/>
              <w:szCs w:val="22"/>
            </w:rPr>
          </w:pPr>
          <w:hyperlink w:anchor="_Toc121686601" w:history="1">
            <w:r w:rsidR="009509B6" w:rsidRPr="003C2CA5">
              <w:rPr>
                <w:rStyle w:val="Hyperlink"/>
                <w:noProof/>
              </w:rPr>
              <w:t>System Description</w:t>
            </w:r>
            <w:r w:rsidR="009509B6">
              <w:rPr>
                <w:noProof/>
                <w:webHidden/>
              </w:rPr>
              <w:tab/>
            </w:r>
            <w:r w:rsidR="009509B6">
              <w:rPr>
                <w:noProof/>
                <w:webHidden/>
              </w:rPr>
              <w:fldChar w:fldCharType="begin"/>
            </w:r>
            <w:r w:rsidR="009509B6">
              <w:rPr>
                <w:noProof/>
                <w:webHidden/>
              </w:rPr>
              <w:instrText xml:space="preserve"> PAGEREF _Toc121686601 \h </w:instrText>
            </w:r>
            <w:r w:rsidR="009509B6">
              <w:rPr>
                <w:noProof/>
                <w:webHidden/>
              </w:rPr>
            </w:r>
            <w:r w:rsidR="009509B6">
              <w:rPr>
                <w:noProof/>
                <w:webHidden/>
              </w:rPr>
              <w:fldChar w:fldCharType="separate"/>
            </w:r>
            <w:r w:rsidR="00B34FD8">
              <w:rPr>
                <w:noProof/>
                <w:webHidden/>
              </w:rPr>
              <w:t>1</w:t>
            </w:r>
            <w:r w:rsidR="009509B6">
              <w:rPr>
                <w:noProof/>
                <w:webHidden/>
              </w:rPr>
              <w:fldChar w:fldCharType="end"/>
            </w:r>
          </w:hyperlink>
        </w:p>
        <w:p w14:paraId="3AA86BC0" w14:textId="562F683C"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2" w:history="1">
            <w:r w:rsidR="009509B6" w:rsidRPr="003C2CA5">
              <w:rPr>
                <w:rStyle w:val="Hyperlink"/>
                <w:noProof/>
              </w:rPr>
              <w:t>Concept of Systems Operations</w:t>
            </w:r>
            <w:r w:rsidR="009509B6">
              <w:rPr>
                <w:noProof/>
                <w:webHidden/>
              </w:rPr>
              <w:tab/>
            </w:r>
            <w:r w:rsidR="009509B6">
              <w:rPr>
                <w:noProof/>
                <w:webHidden/>
              </w:rPr>
              <w:fldChar w:fldCharType="begin"/>
            </w:r>
            <w:r w:rsidR="009509B6">
              <w:rPr>
                <w:noProof/>
                <w:webHidden/>
              </w:rPr>
              <w:instrText xml:space="preserve"> PAGEREF _Toc121686602 \h </w:instrText>
            </w:r>
            <w:r w:rsidR="009509B6">
              <w:rPr>
                <w:noProof/>
                <w:webHidden/>
              </w:rPr>
            </w:r>
            <w:r w:rsidR="009509B6">
              <w:rPr>
                <w:noProof/>
                <w:webHidden/>
              </w:rPr>
              <w:fldChar w:fldCharType="separate"/>
            </w:r>
            <w:r w:rsidR="00B34FD8">
              <w:rPr>
                <w:noProof/>
                <w:webHidden/>
              </w:rPr>
              <w:t>3</w:t>
            </w:r>
            <w:r w:rsidR="009509B6">
              <w:rPr>
                <w:noProof/>
                <w:webHidden/>
              </w:rPr>
              <w:fldChar w:fldCharType="end"/>
            </w:r>
          </w:hyperlink>
        </w:p>
        <w:p w14:paraId="6A3A7020" w14:textId="732FDFAF"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3" w:history="1">
            <w:r w:rsidR="009509B6" w:rsidRPr="003C2CA5">
              <w:rPr>
                <w:rStyle w:val="Hyperlink"/>
                <w:noProof/>
              </w:rPr>
              <w:t>System Requirements</w:t>
            </w:r>
            <w:r w:rsidR="009509B6">
              <w:rPr>
                <w:noProof/>
                <w:webHidden/>
              </w:rPr>
              <w:tab/>
            </w:r>
            <w:r w:rsidR="009509B6">
              <w:rPr>
                <w:noProof/>
                <w:webHidden/>
              </w:rPr>
              <w:fldChar w:fldCharType="begin"/>
            </w:r>
            <w:r w:rsidR="009509B6">
              <w:rPr>
                <w:noProof/>
                <w:webHidden/>
              </w:rPr>
              <w:instrText xml:space="preserve"> PAGEREF _Toc121686603 \h </w:instrText>
            </w:r>
            <w:r w:rsidR="009509B6">
              <w:rPr>
                <w:noProof/>
                <w:webHidden/>
              </w:rPr>
            </w:r>
            <w:r w:rsidR="009509B6">
              <w:rPr>
                <w:noProof/>
                <w:webHidden/>
              </w:rPr>
              <w:fldChar w:fldCharType="separate"/>
            </w:r>
            <w:r w:rsidR="00B34FD8">
              <w:rPr>
                <w:noProof/>
                <w:webHidden/>
              </w:rPr>
              <w:t>3</w:t>
            </w:r>
            <w:r w:rsidR="009509B6">
              <w:rPr>
                <w:noProof/>
                <w:webHidden/>
              </w:rPr>
              <w:fldChar w:fldCharType="end"/>
            </w:r>
          </w:hyperlink>
        </w:p>
        <w:p w14:paraId="5EEC717C" w14:textId="750AE52C" w:rsidR="009509B6" w:rsidRDefault="00665565">
          <w:pPr>
            <w:pStyle w:val="TOC3"/>
            <w:tabs>
              <w:tab w:val="right" w:leader="dot" w:pos="9350"/>
            </w:tabs>
            <w:rPr>
              <w:rFonts w:asciiTheme="minorHAnsi" w:eastAsiaTheme="minorEastAsia" w:hAnsiTheme="minorHAnsi" w:cstheme="minorBidi"/>
              <w:noProof/>
              <w:sz w:val="22"/>
              <w:szCs w:val="22"/>
            </w:rPr>
          </w:pPr>
          <w:hyperlink w:anchor="_Toc121686604" w:history="1">
            <w:r w:rsidR="009509B6" w:rsidRPr="003C2CA5">
              <w:rPr>
                <w:rStyle w:val="Hyperlink"/>
                <w:noProof/>
              </w:rPr>
              <w:t>Critical Requirements</w:t>
            </w:r>
            <w:r w:rsidR="009509B6">
              <w:rPr>
                <w:noProof/>
                <w:webHidden/>
              </w:rPr>
              <w:tab/>
            </w:r>
            <w:r w:rsidR="009509B6">
              <w:rPr>
                <w:noProof/>
                <w:webHidden/>
              </w:rPr>
              <w:fldChar w:fldCharType="begin"/>
            </w:r>
            <w:r w:rsidR="009509B6">
              <w:rPr>
                <w:noProof/>
                <w:webHidden/>
              </w:rPr>
              <w:instrText xml:space="preserve"> PAGEREF _Toc121686604 \h </w:instrText>
            </w:r>
            <w:r w:rsidR="009509B6">
              <w:rPr>
                <w:noProof/>
                <w:webHidden/>
              </w:rPr>
            </w:r>
            <w:r w:rsidR="009509B6">
              <w:rPr>
                <w:noProof/>
                <w:webHidden/>
              </w:rPr>
              <w:fldChar w:fldCharType="separate"/>
            </w:r>
            <w:r w:rsidR="00B34FD8">
              <w:rPr>
                <w:noProof/>
                <w:webHidden/>
              </w:rPr>
              <w:t>3</w:t>
            </w:r>
            <w:r w:rsidR="009509B6">
              <w:rPr>
                <w:noProof/>
                <w:webHidden/>
              </w:rPr>
              <w:fldChar w:fldCharType="end"/>
            </w:r>
          </w:hyperlink>
        </w:p>
        <w:p w14:paraId="2FCA9789" w14:textId="26389E90"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5" w:history="1">
            <w:r w:rsidR="009509B6" w:rsidRPr="003C2CA5">
              <w:rPr>
                <w:rStyle w:val="Hyperlink"/>
                <w:noProof/>
              </w:rPr>
              <w:t>System Governing Equations</w:t>
            </w:r>
            <w:r w:rsidR="009509B6">
              <w:rPr>
                <w:noProof/>
                <w:webHidden/>
              </w:rPr>
              <w:tab/>
            </w:r>
            <w:r w:rsidR="009509B6">
              <w:rPr>
                <w:noProof/>
                <w:webHidden/>
              </w:rPr>
              <w:fldChar w:fldCharType="begin"/>
            </w:r>
            <w:r w:rsidR="009509B6">
              <w:rPr>
                <w:noProof/>
                <w:webHidden/>
              </w:rPr>
              <w:instrText xml:space="preserve"> PAGEREF _Toc121686605 \h </w:instrText>
            </w:r>
            <w:r w:rsidR="009509B6">
              <w:rPr>
                <w:noProof/>
                <w:webHidden/>
              </w:rPr>
            </w:r>
            <w:r w:rsidR="009509B6">
              <w:rPr>
                <w:noProof/>
                <w:webHidden/>
              </w:rPr>
              <w:fldChar w:fldCharType="separate"/>
            </w:r>
            <w:r w:rsidR="00B34FD8">
              <w:rPr>
                <w:noProof/>
                <w:webHidden/>
              </w:rPr>
              <w:t>3</w:t>
            </w:r>
            <w:r w:rsidR="009509B6">
              <w:rPr>
                <w:noProof/>
                <w:webHidden/>
              </w:rPr>
              <w:fldChar w:fldCharType="end"/>
            </w:r>
          </w:hyperlink>
        </w:p>
        <w:p w14:paraId="0A24356B" w14:textId="3FF4FC87"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6" w:history="1">
            <w:r w:rsidR="009509B6" w:rsidRPr="003C2CA5">
              <w:rPr>
                <w:rStyle w:val="Hyperlink"/>
                <w:noProof/>
              </w:rPr>
              <w:t>Analysis</w:t>
            </w:r>
            <w:r w:rsidR="009509B6">
              <w:rPr>
                <w:noProof/>
                <w:webHidden/>
              </w:rPr>
              <w:tab/>
            </w:r>
            <w:r w:rsidR="009509B6">
              <w:rPr>
                <w:noProof/>
                <w:webHidden/>
              </w:rPr>
              <w:fldChar w:fldCharType="begin"/>
            </w:r>
            <w:r w:rsidR="009509B6">
              <w:rPr>
                <w:noProof/>
                <w:webHidden/>
              </w:rPr>
              <w:instrText xml:space="preserve"> PAGEREF _Toc121686606 \h </w:instrText>
            </w:r>
            <w:r w:rsidR="009509B6">
              <w:rPr>
                <w:noProof/>
                <w:webHidden/>
              </w:rPr>
            </w:r>
            <w:r w:rsidR="009509B6">
              <w:rPr>
                <w:noProof/>
                <w:webHidden/>
              </w:rPr>
              <w:fldChar w:fldCharType="separate"/>
            </w:r>
            <w:r w:rsidR="00B34FD8">
              <w:rPr>
                <w:noProof/>
                <w:webHidden/>
              </w:rPr>
              <w:t>4</w:t>
            </w:r>
            <w:r w:rsidR="009509B6">
              <w:rPr>
                <w:noProof/>
                <w:webHidden/>
              </w:rPr>
              <w:fldChar w:fldCharType="end"/>
            </w:r>
          </w:hyperlink>
        </w:p>
        <w:p w14:paraId="2A220AC3" w14:textId="773ABF29"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7" w:history="1">
            <w:r w:rsidR="009509B6" w:rsidRPr="003C2CA5">
              <w:rPr>
                <w:rStyle w:val="Hyperlink"/>
                <w:noProof/>
              </w:rPr>
              <w:t>System Summary</w:t>
            </w:r>
            <w:r w:rsidR="009509B6">
              <w:rPr>
                <w:noProof/>
                <w:webHidden/>
              </w:rPr>
              <w:tab/>
            </w:r>
            <w:r w:rsidR="009509B6">
              <w:rPr>
                <w:noProof/>
                <w:webHidden/>
              </w:rPr>
              <w:fldChar w:fldCharType="begin"/>
            </w:r>
            <w:r w:rsidR="009509B6">
              <w:rPr>
                <w:noProof/>
                <w:webHidden/>
              </w:rPr>
              <w:instrText xml:space="preserve"> PAGEREF _Toc121686607 \h </w:instrText>
            </w:r>
            <w:r w:rsidR="009509B6">
              <w:rPr>
                <w:noProof/>
                <w:webHidden/>
              </w:rPr>
            </w:r>
            <w:r w:rsidR="009509B6">
              <w:rPr>
                <w:noProof/>
                <w:webHidden/>
              </w:rPr>
              <w:fldChar w:fldCharType="separate"/>
            </w:r>
            <w:r w:rsidR="00B34FD8">
              <w:rPr>
                <w:noProof/>
                <w:webHidden/>
              </w:rPr>
              <w:t>4</w:t>
            </w:r>
            <w:r w:rsidR="009509B6">
              <w:rPr>
                <w:noProof/>
                <w:webHidden/>
              </w:rPr>
              <w:fldChar w:fldCharType="end"/>
            </w:r>
          </w:hyperlink>
        </w:p>
        <w:p w14:paraId="770399DA" w14:textId="4455A809"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8" w:history="1">
            <w:r w:rsidR="009509B6" w:rsidRPr="003C2CA5">
              <w:rPr>
                <w:rStyle w:val="Hyperlink"/>
                <w:noProof/>
              </w:rPr>
              <w:t>System Verification Plans</w:t>
            </w:r>
            <w:r w:rsidR="009509B6">
              <w:rPr>
                <w:noProof/>
                <w:webHidden/>
              </w:rPr>
              <w:tab/>
            </w:r>
            <w:r w:rsidR="009509B6">
              <w:rPr>
                <w:noProof/>
                <w:webHidden/>
              </w:rPr>
              <w:fldChar w:fldCharType="begin"/>
            </w:r>
            <w:r w:rsidR="009509B6">
              <w:rPr>
                <w:noProof/>
                <w:webHidden/>
              </w:rPr>
              <w:instrText xml:space="preserve"> PAGEREF _Toc121686608 \h </w:instrText>
            </w:r>
            <w:r w:rsidR="009509B6">
              <w:rPr>
                <w:noProof/>
                <w:webHidden/>
              </w:rPr>
            </w:r>
            <w:r w:rsidR="009509B6">
              <w:rPr>
                <w:noProof/>
                <w:webHidden/>
              </w:rPr>
              <w:fldChar w:fldCharType="separate"/>
            </w:r>
            <w:r w:rsidR="00B34FD8">
              <w:rPr>
                <w:noProof/>
                <w:webHidden/>
              </w:rPr>
              <w:t>5</w:t>
            </w:r>
            <w:r w:rsidR="009509B6">
              <w:rPr>
                <w:noProof/>
                <w:webHidden/>
              </w:rPr>
              <w:fldChar w:fldCharType="end"/>
            </w:r>
          </w:hyperlink>
        </w:p>
        <w:p w14:paraId="6032372E" w14:textId="469E9825"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09" w:history="1">
            <w:r w:rsidR="009509B6" w:rsidRPr="003C2CA5">
              <w:rPr>
                <w:rStyle w:val="Hyperlink"/>
                <w:noProof/>
              </w:rPr>
              <w:t>Budgets</w:t>
            </w:r>
            <w:r w:rsidR="009509B6">
              <w:rPr>
                <w:noProof/>
                <w:webHidden/>
              </w:rPr>
              <w:tab/>
            </w:r>
            <w:r w:rsidR="009509B6">
              <w:rPr>
                <w:noProof/>
                <w:webHidden/>
              </w:rPr>
              <w:fldChar w:fldCharType="begin"/>
            </w:r>
            <w:r w:rsidR="009509B6">
              <w:rPr>
                <w:noProof/>
                <w:webHidden/>
              </w:rPr>
              <w:instrText xml:space="preserve"> PAGEREF _Toc121686609 \h </w:instrText>
            </w:r>
            <w:r w:rsidR="009509B6">
              <w:rPr>
                <w:noProof/>
                <w:webHidden/>
              </w:rPr>
            </w:r>
            <w:r w:rsidR="009509B6">
              <w:rPr>
                <w:noProof/>
                <w:webHidden/>
              </w:rPr>
              <w:fldChar w:fldCharType="separate"/>
            </w:r>
            <w:r w:rsidR="00B34FD8">
              <w:rPr>
                <w:noProof/>
                <w:webHidden/>
              </w:rPr>
              <w:t>6</w:t>
            </w:r>
            <w:r w:rsidR="009509B6">
              <w:rPr>
                <w:noProof/>
                <w:webHidden/>
              </w:rPr>
              <w:fldChar w:fldCharType="end"/>
            </w:r>
          </w:hyperlink>
        </w:p>
        <w:p w14:paraId="017BCAA3" w14:textId="1EC36AD6" w:rsidR="009509B6" w:rsidRDefault="00665565">
          <w:pPr>
            <w:pStyle w:val="TOC1"/>
            <w:rPr>
              <w:rFonts w:asciiTheme="minorHAnsi" w:eastAsiaTheme="minorEastAsia" w:hAnsiTheme="minorHAnsi" w:cstheme="minorBidi"/>
              <w:noProof/>
              <w:sz w:val="22"/>
              <w:szCs w:val="22"/>
            </w:rPr>
          </w:pPr>
          <w:hyperlink w:anchor="_Toc121686610" w:history="1">
            <w:r w:rsidR="009509B6" w:rsidRPr="003C2CA5">
              <w:rPr>
                <w:rStyle w:val="Hyperlink"/>
                <w:noProof/>
              </w:rPr>
              <w:t>Electrolysis</w:t>
            </w:r>
            <w:r w:rsidR="009509B6">
              <w:rPr>
                <w:noProof/>
                <w:webHidden/>
              </w:rPr>
              <w:tab/>
            </w:r>
            <w:r w:rsidR="009509B6">
              <w:rPr>
                <w:noProof/>
                <w:webHidden/>
              </w:rPr>
              <w:fldChar w:fldCharType="begin"/>
            </w:r>
            <w:r w:rsidR="009509B6">
              <w:rPr>
                <w:noProof/>
                <w:webHidden/>
              </w:rPr>
              <w:instrText xml:space="preserve"> PAGEREF _Toc121686610 \h </w:instrText>
            </w:r>
            <w:r w:rsidR="009509B6">
              <w:rPr>
                <w:noProof/>
                <w:webHidden/>
              </w:rPr>
            </w:r>
            <w:r w:rsidR="009509B6">
              <w:rPr>
                <w:noProof/>
                <w:webHidden/>
              </w:rPr>
              <w:fldChar w:fldCharType="separate"/>
            </w:r>
            <w:r w:rsidR="00B34FD8">
              <w:rPr>
                <w:noProof/>
                <w:webHidden/>
              </w:rPr>
              <w:t>7</w:t>
            </w:r>
            <w:r w:rsidR="009509B6">
              <w:rPr>
                <w:noProof/>
                <w:webHidden/>
              </w:rPr>
              <w:fldChar w:fldCharType="end"/>
            </w:r>
          </w:hyperlink>
        </w:p>
        <w:p w14:paraId="05198A6A" w14:textId="248E86C4" w:rsidR="009509B6" w:rsidRDefault="00665565">
          <w:pPr>
            <w:pStyle w:val="TOC1"/>
            <w:rPr>
              <w:rFonts w:asciiTheme="minorHAnsi" w:eastAsiaTheme="minorEastAsia" w:hAnsiTheme="minorHAnsi" w:cstheme="minorBidi"/>
              <w:noProof/>
              <w:sz w:val="22"/>
              <w:szCs w:val="22"/>
            </w:rPr>
          </w:pPr>
          <w:hyperlink w:anchor="_Toc121686611" w:history="1">
            <w:r w:rsidR="009509B6" w:rsidRPr="003C2CA5">
              <w:rPr>
                <w:rStyle w:val="Hyperlink"/>
                <w:noProof/>
              </w:rPr>
              <w:t>Storage</w:t>
            </w:r>
            <w:r w:rsidR="009509B6">
              <w:rPr>
                <w:noProof/>
                <w:webHidden/>
              </w:rPr>
              <w:tab/>
            </w:r>
            <w:r w:rsidR="009509B6">
              <w:rPr>
                <w:noProof/>
                <w:webHidden/>
              </w:rPr>
              <w:fldChar w:fldCharType="begin"/>
            </w:r>
            <w:r w:rsidR="009509B6">
              <w:rPr>
                <w:noProof/>
                <w:webHidden/>
              </w:rPr>
              <w:instrText xml:space="preserve"> PAGEREF _Toc121686611 \h </w:instrText>
            </w:r>
            <w:r w:rsidR="009509B6">
              <w:rPr>
                <w:noProof/>
                <w:webHidden/>
              </w:rPr>
            </w:r>
            <w:r w:rsidR="009509B6">
              <w:rPr>
                <w:noProof/>
                <w:webHidden/>
              </w:rPr>
              <w:fldChar w:fldCharType="separate"/>
            </w:r>
            <w:r w:rsidR="00B34FD8">
              <w:rPr>
                <w:noProof/>
                <w:webHidden/>
              </w:rPr>
              <w:t>12</w:t>
            </w:r>
            <w:r w:rsidR="009509B6">
              <w:rPr>
                <w:noProof/>
                <w:webHidden/>
              </w:rPr>
              <w:fldChar w:fldCharType="end"/>
            </w:r>
          </w:hyperlink>
        </w:p>
        <w:p w14:paraId="3FDFA4A7" w14:textId="1FFBF8DC" w:rsidR="009509B6" w:rsidRDefault="00665565">
          <w:pPr>
            <w:pStyle w:val="TOC1"/>
            <w:rPr>
              <w:rFonts w:asciiTheme="minorHAnsi" w:eastAsiaTheme="minorEastAsia" w:hAnsiTheme="minorHAnsi" w:cstheme="minorBidi"/>
              <w:noProof/>
              <w:sz w:val="22"/>
              <w:szCs w:val="22"/>
            </w:rPr>
          </w:pPr>
          <w:hyperlink w:anchor="_Toc121686612" w:history="1">
            <w:r w:rsidR="009509B6" w:rsidRPr="003C2CA5">
              <w:rPr>
                <w:rStyle w:val="Hyperlink"/>
                <w:noProof/>
              </w:rPr>
              <w:t>System Integration</w:t>
            </w:r>
            <w:r w:rsidR="009509B6">
              <w:rPr>
                <w:noProof/>
                <w:webHidden/>
              </w:rPr>
              <w:tab/>
            </w:r>
            <w:r w:rsidR="009509B6">
              <w:rPr>
                <w:noProof/>
                <w:webHidden/>
              </w:rPr>
              <w:fldChar w:fldCharType="begin"/>
            </w:r>
            <w:r w:rsidR="009509B6">
              <w:rPr>
                <w:noProof/>
                <w:webHidden/>
              </w:rPr>
              <w:instrText xml:space="preserve"> PAGEREF _Toc121686612 \h </w:instrText>
            </w:r>
            <w:r w:rsidR="009509B6">
              <w:rPr>
                <w:noProof/>
                <w:webHidden/>
              </w:rPr>
            </w:r>
            <w:r w:rsidR="009509B6">
              <w:rPr>
                <w:noProof/>
                <w:webHidden/>
              </w:rPr>
              <w:fldChar w:fldCharType="separate"/>
            </w:r>
            <w:r w:rsidR="00B34FD8">
              <w:rPr>
                <w:noProof/>
                <w:webHidden/>
              </w:rPr>
              <w:t>15</w:t>
            </w:r>
            <w:r w:rsidR="009509B6">
              <w:rPr>
                <w:noProof/>
                <w:webHidden/>
              </w:rPr>
              <w:fldChar w:fldCharType="end"/>
            </w:r>
          </w:hyperlink>
        </w:p>
        <w:p w14:paraId="01BC7D16" w14:textId="6D0011DA" w:rsidR="009509B6" w:rsidRDefault="00665565">
          <w:pPr>
            <w:pStyle w:val="TOC1"/>
            <w:rPr>
              <w:rFonts w:asciiTheme="minorHAnsi" w:eastAsiaTheme="minorEastAsia" w:hAnsiTheme="minorHAnsi" w:cstheme="minorBidi"/>
              <w:noProof/>
              <w:sz w:val="22"/>
              <w:szCs w:val="22"/>
            </w:rPr>
          </w:pPr>
          <w:hyperlink w:anchor="_Toc121686613" w:history="1">
            <w:r w:rsidR="009509B6" w:rsidRPr="003C2CA5">
              <w:rPr>
                <w:rStyle w:val="Hyperlink"/>
                <w:noProof/>
              </w:rPr>
              <w:t>Extraction</w:t>
            </w:r>
            <w:r w:rsidR="009509B6">
              <w:rPr>
                <w:noProof/>
                <w:webHidden/>
              </w:rPr>
              <w:tab/>
            </w:r>
            <w:r w:rsidR="009509B6">
              <w:rPr>
                <w:noProof/>
                <w:webHidden/>
              </w:rPr>
              <w:fldChar w:fldCharType="begin"/>
            </w:r>
            <w:r w:rsidR="009509B6">
              <w:rPr>
                <w:noProof/>
                <w:webHidden/>
              </w:rPr>
              <w:instrText xml:space="preserve"> PAGEREF _Toc121686613 \h </w:instrText>
            </w:r>
            <w:r w:rsidR="009509B6">
              <w:rPr>
                <w:noProof/>
                <w:webHidden/>
              </w:rPr>
            </w:r>
            <w:r w:rsidR="009509B6">
              <w:rPr>
                <w:noProof/>
                <w:webHidden/>
              </w:rPr>
              <w:fldChar w:fldCharType="separate"/>
            </w:r>
            <w:r w:rsidR="00B34FD8">
              <w:rPr>
                <w:noProof/>
                <w:webHidden/>
              </w:rPr>
              <w:t>20</w:t>
            </w:r>
            <w:r w:rsidR="009509B6">
              <w:rPr>
                <w:noProof/>
                <w:webHidden/>
              </w:rPr>
              <w:fldChar w:fldCharType="end"/>
            </w:r>
          </w:hyperlink>
        </w:p>
        <w:p w14:paraId="3717641F" w14:textId="133C6C65" w:rsidR="009509B6" w:rsidRDefault="00665565">
          <w:pPr>
            <w:pStyle w:val="TOC1"/>
            <w:rPr>
              <w:rFonts w:asciiTheme="minorHAnsi" w:eastAsiaTheme="minorEastAsia" w:hAnsiTheme="minorHAnsi" w:cstheme="minorBidi"/>
              <w:noProof/>
              <w:sz w:val="22"/>
              <w:szCs w:val="22"/>
            </w:rPr>
          </w:pPr>
          <w:hyperlink w:anchor="_Toc121686614" w:history="1">
            <w:r w:rsidR="009509B6" w:rsidRPr="003C2CA5">
              <w:rPr>
                <w:rStyle w:val="Hyperlink"/>
                <w:noProof/>
              </w:rPr>
              <w:t>Piping</w:t>
            </w:r>
            <w:r w:rsidR="009509B6">
              <w:rPr>
                <w:noProof/>
                <w:webHidden/>
              </w:rPr>
              <w:tab/>
            </w:r>
            <w:r w:rsidR="009509B6">
              <w:rPr>
                <w:noProof/>
                <w:webHidden/>
              </w:rPr>
              <w:fldChar w:fldCharType="begin"/>
            </w:r>
            <w:r w:rsidR="009509B6">
              <w:rPr>
                <w:noProof/>
                <w:webHidden/>
              </w:rPr>
              <w:instrText xml:space="preserve"> PAGEREF _Toc121686614 \h </w:instrText>
            </w:r>
            <w:r w:rsidR="009509B6">
              <w:rPr>
                <w:noProof/>
                <w:webHidden/>
              </w:rPr>
            </w:r>
            <w:r w:rsidR="009509B6">
              <w:rPr>
                <w:noProof/>
                <w:webHidden/>
              </w:rPr>
              <w:fldChar w:fldCharType="separate"/>
            </w:r>
            <w:r w:rsidR="00B34FD8">
              <w:rPr>
                <w:noProof/>
                <w:webHidden/>
              </w:rPr>
              <w:t>22</w:t>
            </w:r>
            <w:r w:rsidR="009509B6">
              <w:rPr>
                <w:noProof/>
                <w:webHidden/>
              </w:rPr>
              <w:fldChar w:fldCharType="end"/>
            </w:r>
          </w:hyperlink>
        </w:p>
        <w:p w14:paraId="1768DCC6" w14:textId="5E8B7F87" w:rsidR="009509B6" w:rsidRDefault="00665565">
          <w:pPr>
            <w:pStyle w:val="TOC1"/>
            <w:rPr>
              <w:rFonts w:asciiTheme="minorHAnsi" w:eastAsiaTheme="minorEastAsia" w:hAnsiTheme="minorHAnsi" w:cstheme="minorBidi"/>
              <w:noProof/>
              <w:sz w:val="22"/>
              <w:szCs w:val="22"/>
            </w:rPr>
          </w:pPr>
          <w:hyperlink w:anchor="_Toc121686615" w:history="1">
            <w:r w:rsidR="009509B6" w:rsidRPr="003C2CA5">
              <w:rPr>
                <w:rStyle w:val="Hyperlink"/>
                <w:noProof/>
              </w:rPr>
              <w:t>Interactive User Interface</w:t>
            </w:r>
            <w:r w:rsidR="009509B6">
              <w:rPr>
                <w:noProof/>
                <w:webHidden/>
              </w:rPr>
              <w:tab/>
            </w:r>
            <w:r w:rsidR="009509B6">
              <w:rPr>
                <w:noProof/>
                <w:webHidden/>
              </w:rPr>
              <w:fldChar w:fldCharType="begin"/>
            </w:r>
            <w:r w:rsidR="009509B6">
              <w:rPr>
                <w:noProof/>
                <w:webHidden/>
              </w:rPr>
              <w:instrText xml:space="preserve"> PAGEREF _Toc121686615 \h </w:instrText>
            </w:r>
            <w:r w:rsidR="009509B6">
              <w:rPr>
                <w:noProof/>
                <w:webHidden/>
              </w:rPr>
            </w:r>
            <w:r w:rsidR="009509B6">
              <w:rPr>
                <w:noProof/>
                <w:webHidden/>
              </w:rPr>
              <w:fldChar w:fldCharType="separate"/>
            </w:r>
            <w:r w:rsidR="00B34FD8">
              <w:rPr>
                <w:noProof/>
                <w:webHidden/>
              </w:rPr>
              <w:t>28</w:t>
            </w:r>
            <w:r w:rsidR="009509B6">
              <w:rPr>
                <w:noProof/>
                <w:webHidden/>
              </w:rPr>
              <w:fldChar w:fldCharType="end"/>
            </w:r>
          </w:hyperlink>
        </w:p>
        <w:p w14:paraId="2CEA4470" w14:textId="593B01D9" w:rsidR="009509B6" w:rsidRDefault="00665565">
          <w:pPr>
            <w:pStyle w:val="TOC1"/>
            <w:rPr>
              <w:rFonts w:asciiTheme="minorHAnsi" w:eastAsiaTheme="minorEastAsia" w:hAnsiTheme="minorHAnsi" w:cstheme="minorBidi"/>
              <w:noProof/>
              <w:sz w:val="22"/>
              <w:szCs w:val="22"/>
            </w:rPr>
          </w:pPr>
          <w:hyperlink w:anchor="_Toc121686616" w:history="1">
            <w:r w:rsidR="009509B6" w:rsidRPr="003C2CA5">
              <w:rPr>
                <w:rStyle w:val="Hyperlink"/>
                <w:noProof/>
              </w:rPr>
              <w:t>Conclusion</w:t>
            </w:r>
            <w:r w:rsidR="009509B6">
              <w:rPr>
                <w:noProof/>
                <w:webHidden/>
              </w:rPr>
              <w:tab/>
            </w:r>
            <w:r w:rsidR="009509B6">
              <w:rPr>
                <w:noProof/>
                <w:webHidden/>
              </w:rPr>
              <w:fldChar w:fldCharType="begin"/>
            </w:r>
            <w:r w:rsidR="009509B6">
              <w:rPr>
                <w:noProof/>
                <w:webHidden/>
              </w:rPr>
              <w:instrText xml:space="preserve"> PAGEREF _Toc121686616 \h </w:instrText>
            </w:r>
            <w:r w:rsidR="009509B6">
              <w:rPr>
                <w:noProof/>
                <w:webHidden/>
              </w:rPr>
            </w:r>
            <w:r w:rsidR="009509B6">
              <w:rPr>
                <w:noProof/>
                <w:webHidden/>
              </w:rPr>
              <w:fldChar w:fldCharType="separate"/>
            </w:r>
            <w:r w:rsidR="00B34FD8">
              <w:rPr>
                <w:noProof/>
                <w:webHidden/>
              </w:rPr>
              <w:t>30</w:t>
            </w:r>
            <w:r w:rsidR="009509B6">
              <w:rPr>
                <w:noProof/>
                <w:webHidden/>
              </w:rPr>
              <w:fldChar w:fldCharType="end"/>
            </w:r>
          </w:hyperlink>
        </w:p>
        <w:p w14:paraId="3250527B" w14:textId="17F68102" w:rsidR="009509B6" w:rsidRDefault="00665565">
          <w:pPr>
            <w:pStyle w:val="TOC1"/>
            <w:rPr>
              <w:rFonts w:asciiTheme="minorHAnsi" w:eastAsiaTheme="minorEastAsia" w:hAnsiTheme="minorHAnsi" w:cstheme="minorBidi"/>
              <w:noProof/>
              <w:sz w:val="22"/>
              <w:szCs w:val="22"/>
            </w:rPr>
          </w:pPr>
          <w:hyperlink w:anchor="_Toc121686617" w:history="1">
            <w:r w:rsidR="009509B6" w:rsidRPr="003C2CA5">
              <w:rPr>
                <w:rStyle w:val="Hyperlink"/>
                <w:noProof/>
              </w:rPr>
              <w:t>Acknowledgements</w:t>
            </w:r>
            <w:r w:rsidR="009509B6">
              <w:rPr>
                <w:noProof/>
                <w:webHidden/>
              </w:rPr>
              <w:tab/>
            </w:r>
            <w:r w:rsidR="009509B6">
              <w:rPr>
                <w:noProof/>
                <w:webHidden/>
              </w:rPr>
              <w:fldChar w:fldCharType="begin"/>
            </w:r>
            <w:r w:rsidR="009509B6">
              <w:rPr>
                <w:noProof/>
                <w:webHidden/>
              </w:rPr>
              <w:instrText xml:space="preserve"> PAGEREF _Toc121686617 \h </w:instrText>
            </w:r>
            <w:r w:rsidR="009509B6">
              <w:rPr>
                <w:noProof/>
                <w:webHidden/>
              </w:rPr>
            </w:r>
            <w:r w:rsidR="009509B6">
              <w:rPr>
                <w:noProof/>
                <w:webHidden/>
              </w:rPr>
              <w:fldChar w:fldCharType="separate"/>
            </w:r>
            <w:r w:rsidR="00B34FD8">
              <w:rPr>
                <w:noProof/>
                <w:webHidden/>
              </w:rPr>
              <w:t>30</w:t>
            </w:r>
            <w:r w:rsidR="009509B6">
              <w:rPr>
                <w:noProof/>
                <w:webHidden/>
              </w:rPr>
              <w:fldChar w:fldCharType="end"/>
            </w:r>
          </w:hyperlink>
        </w:p>
        <w:p w14:paraId="4E7911B3" w14:textId="6B4DB1C6" w:rsidR="009509B6" w:rsidRDefault="00665565">
          <w:pPr>
            <w:pStyle w:val="TOC1"/>
            <w:rPr>
              <w:rFonts w:asciiTheme="minorHAnsi" w:eastAsiaTheme="minorEastAsia" w:hAnsiTheme="minorHAnsi" w:cstheme="minorBidi"/>
              <w:noProof/>
              <w:sz w:val="22"/>
              <w:szCs w:val="22"/>
            </w:rPr>
          </w:pPr>
          <w:hyperlink w:anchor="_Toc121686618" w:history="1">
            <w:r w:rsidR="009509B6" w:rsidRPr="003C2CA5">
              <w:rPr>
                <w:rStyle w:val="Hyperlink"/>
                <w:noProof/>
              </w:rPr>
              <w:t>References</w:t>
            </w:r>
            <w:r w:rsidR="009509B6">
              <w:rPr>
                <w:noProof/>
                <w:webHidden/>
              </w:rPr>
              <w:tab/>
            </w:r>
            <w:r w:rsidR="009509B6">
              <w:rPr>
                <w:noProof/>
                <w:webHidden/>
              </w:rPr>
              <w:fldChar w:fldCharType="begin"/>
            </w:r>
            <w:r w:rsidR="009509B6">
              <w:rPr>
                <w:noProof/>
                <w:webHidden/>
              </w:rPr>
              <w:instrText xml:space="preserve"> PAGEREF _Toc121686618 \h </w:instrText>
            </w:r>
            <w:r w:rsidR="009509B6">
              <w:rPr>
                <w:noProof/>
                <w:webHidden/>
              </w:rPr>
            </w:r>
            <w:r w:rsidR="009509B6">
              <w:rPr>
                <w:noProof/>
                <w:webHidden/>
              </w:rPr>
              <w:fldChar w:fldCharType="separate"/>
            </w:r>
            <w:r w:rsidR="00B34FD8">
              <w:rPr>
                <w:noProof/>
                <w:webHidden/>
              </w:rPr>
              <w:t>30</w:t>
            </w:r>
            <w:r w:rsidR="009509B6">
              <w:rPr>
                <w:noProof/>
                <w:webHidden/>
              </w:rPr>
              <w:fldChar w:fldCharType="end"/>
            </w:r>
          </w:hyperlink>
        </w:p>
        <w:p w14:paraId="15A8D1C7" w14:textId="77351CC9" w:rsidR="009509B6" w:rsidRDefault="00665565">
          <w:pPr>
            <w:pStyle w:val="TOC1"/>
            <w:rPr>
              <w:rFonts w:asciiTheme="minorHAnsi" w:eastAsiaTheme="minorEastAsia" w:hAnsiTheme="minorHAnsi" w:cstheme="minorBidi"/>
              <w:noProof/>
              <w:sz w:val="22"/>
              <w:szCs w:val="22"/>
            </w:rPr>
          </w:pPr>
          <w:hyperlink w:anchor="_Toc121686619" w:history="1">
            <w:r w:rsidR="009509B6" w:rsidRPr="003C2CA5">
              <w:rPr>
                <w:rStyle w:val="Hyperlink"/>
                <w:noProof/>
              </w:rPr>
              <w:t>Appendix</w:t>
            </w:r>
            <w:r w:rsidR="009509B6">
              <w:rPr>
                <w:noProof/>
                <w:webHidden/>
              </w:rPr>
              <w:tab/>
            </w:r>
            <w:r w:rsidR="009509B6">
              <w:rPr>
                <w:noProof/>
                <w:webHidden/>
              </w:rPr>
              <w:fldChar w:fldCharType="begin"/>
            </w:r>
            <w:r w:rsidR="009509B6">
              <w:rPr>
                <w:noProof/>
                <w:webHidden/>
              </w:rPr>
              <w:instrText xml:space="preserve"> PAGEREF _Toc121686619 \h </w:instrText>
            </w:r>
            <w:r w:rsidR="009509B6">
              <w:rPr>
                <w:noProof/>
                <w:webHidden/>
              </w:rPr>
            </w:r>
            <w:r w:rsidR="009509B6">
              <w:rPr>
                <w:noProof/>
                <w:webHidden/>
              </w:rPr>
              <w:fldChar w:fldCharType="separate"/>
            </w:r>
            <w:r w:rsidR="00B34FD8">
              <w:rPr>
                <w:noProof/>
                <w:webHidden/>
              </w:rPr>
              <w:t>I</w:t>
            </w:r>
            <w:r w:rsidR="009509B6">
              <w:rPr>
                <w:noProof/>
                <w:webHidden/>
              </w:rPr>
              <w:fldChar w:fldCharType="end"/>
            </w:r>
          </w:hyperlink>
        </w:p>
        <w:p w14:paraId="0884794B" w14:textId="1270BEC4"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20" w:history="1">
            <w:r w:rsidR="009509B6" w:rsidRPr="003C2CA5">
              <w:rPr>
                <w:rStyle w:val="Hyperlink"/>
                <w:noProof/>
              </w:rPr>
              <w:t>Appendix A: Requirements</w:t>
            </w:r>
            <w:r w:rsidR="009509B6">
              <w:rPr>
                <w:noProof/>
                <w:webHidden/>
              </w:rPr>
              <w:tab/>
            </w:r>
            <w:r w:rsidR="009509B6">
              <w:rPr>
                <w:noProof/>
                <w:webHidden/>
              </w:rPr>
              <w:fldChar w:fldCharType="begin"/>
            </w:r>
            <w:r w:rsidR="009509B6">
              <w:rPr>
                <w:noProof/>
                <w:webHidden/>
              </w:rPr>
              <w:instrText xml:space="preserve"> PAGEREF _Toc121686620 \h </w:instrText>
            </w:r>
            <w:r w:rsidR="009509B6">
              <w:rPr>
                <w:noProof/>
                <w:webHidden/>
              </w:rPr>
            </w:r>
            <w:r w:rsidR="009509B6">
              <w:rPr>
                <w:noProof/>
                <w:webHidden/>
              </w:rPr>
              <w:fldChar w:fldCharType="separate"/>
            </w:r>
            <w:r w:rsidR="00B34FD8">
              <w:rPr>
                <w:noProof/>
                <w:webHidden/>
              </w:rPr>
              <w:t>I</w:t>
            </w:r>
            <w:r w:rsidR="009509B6">
              <w:rPr>
                <w:noProof/>
                <w:webHidden/>
              </w:rPr>
              <w:fldChar w:fldCharType="end"/>
            </w:r>
          </w:hyperlink>
        </w:p>
        <w:p w14:paraId="5D2DD5FC" w14:textId="311D3A6D"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21" w:history="1">
            <w:r w:rsidR="009509B6" w:rsidRPr="003C2CA5">
              <w:rPr>
                <w:rStyle w:val="Hyperlink"/>
                <w:noProof/>
              </w:rPr>
              <w:t>Appendix B: Design Team Organization Chart</w:t>
            </w:r>
            <w:r w:rsidR="009509B6">
              <w:rPr>
                <w:noProof/>
                <w:webHidden/>
              </w:rPr>
              <w:tab/>
            </w:r>
            <w:r w:rsidR="009509B6">
              <w:rPr>
                <w:noProof/>
                <w:webHidden/>
              </w:rPr>
              <w:fldChar w:fldCharType="begin"/>
            </w:r>
            <w:r w:rsidR="009509B6">
              <w:rPr>
                <w:noProof/>
                <w:webHidden/>
              </w:rPr>
              <w:instrText xml:space="preserve"> PAGEREF _Toc121686621 \h </w:instrText>
            </w:r>
            <w:r w:rsidR="009509B6">
              <w:rPr>
                <w:noProof/>
                <w:webHidden/>
              </w:rPr>
            </w:r>
            <w:r w:rsidR="009509B6">
              <w:rPr>
                <w:noProof/>
                <w:webHidden/>
              </w:rPr>
              <w:fldChar w:fldCharType="separate"/>
            </w:r>
            <w:r w:rsidR="00B34FD8">
              <w:rPr>
                <w:noProof/>
                <w:webHidden/>
              </w:rPr>
              <w:t>III</w:t>
            </w:r>
            <w:r w:rsidR="009509B6">
              <w:rPr>
                <w:noProof/>
                <w:webHidden/>
              </w:rPr>
              <w:fldChar w:fldCharType="end"/>
            </w:r>
          </w:hyperlink>
        </w:p>
        <w:p w14:paraId="4277170A" w14:textId="33289ADA"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22" w:history="1">
            <w:r w:rsidR="009509B6" w:rsidRPr="003C2CA5">
              <w:rPr>
                <w:rStyle w:val="Hyperlink"/>
                <w:noProof/>
              </w:rPr>
              <w:t>Appendix C: Budget</w:t>
            </w:r>
            <w:r w:rsidR="009509B6">
              <w:rPr>
                <w:noProof/>
                <w:webHidden/>
              </w:rPr>
              <w:tab/>
            </w:r>
            <w:r w:rsidR="009509B6">
              <w:rPr>
                <w:noProof/>
                <w:webHidden/>
              </w:rPr>
              <w:fldChar w:fldCharType="begin"/>
            </w:r>
            <w:r w:rsidR="009509B6">
              <w:rPr>
                <w:noProof/>
                <w:webHidden/>
              </w:rPr>
              <w:instrText xml:space="preserve"> PAGEREF _Toc121686622 \h </w:instrText>
            </w:r>
            <w:r w:rsidR="009509B6">
              <w:rPr>
                <w:noProof/>
                <w:webHidden/>
              </w:rPr>
            </w:r>
            <w:r w:rsidR="009509B6">
              <w:rPr>
                <w:noProof/>
                <w:webHidden/>
              </w:rPr>
              <w:fldChar w:fldCharType="separate"/>
            </w:r>
            <w:r w:rsidR="00B34FD8">
              <w:rPr>
                <w:noProof/>
                <w:webHidden/>
              </w:rPr>
              <w:t>IV</w:t>
            </w:r>
            <w:r w:rsidR="009509B6">
              <w:rPr>
                <w:noProof/>
                <w:webHidden/>
              </w:rPr>
              <w:fldChar w:fldCharType="end"/>
            </w:r>
          </w:hyperlink>
        </w:p>
        <w:p w14:paraId="6DBBA316" w14:textId="46448D50"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23" w:history="1">
            <w:r w:rsidR="009509B6" w:rsidRPr="003C2CA5">
              <w:rPr>
                <w:rStyle w:val="Hyperlink"/>
                <w:noProof/>
              </w:rPr>
              <w:t>Appendix D: Schedule</w:t>
            </w:r>
            <w:r w:rsidR="009509B6">
              <w:rPr>
                <w:noProof/>
                <w:webHidden/>
              </w:rPr>
              <w:tab/>
            </w:r>
            <w:r w:rsidR="009509B6">
              <w:rPr>
                <w:noProof/>
                <w:webHidden/>
              </w:rPr>
              <w:fldChar w:fldCharType="begin"/>
            </w:r>
            <w:r w:rsidR="009509B6">
              <w:rPr>
                <w:noProof/>
                <w:webHidden/>
              </w:rPr>
              <w:instrText xml:space="preserve"> PAGEREF _Toc121686623 \h </w:instrText>
            </w:r>
            <w:r w:rsidR="009509B6">
              <w:rPr>
                <w:noProof/>
                <w:webHidden/>
              </w:rPr>
            </w:r>
            <w:r w:rsidR="009509B6">
              <w:rPr>
                <w:noProof/>
                <w:webHidden/>
              </w:rPr>
              <w:fldChar w:fldCharType="separate"/>
            </w:r>
            <w:r w:rsidR="00B34FD8">
              <w:rPr>
                <w:noProof/>
                <w:webHidden/>
              </w:rPr>
              <w:t>V</w:t>
            </w:r>
            <w:r w:rsidR="009509B6">
              <w:rPr>
                <w:noProof/>
                <w:webHidden/>
              </w:rPr>
              <w:fldChar w:fldCharType="end"/>
            </w:r>
          </w:hyperlink>
        </w:p>
        <w:p w14:paraId="526C75A2" w14:textId="1E88BB38" w:rsidR="009509B6" w:rsidRDefault="00665565">
          <w:pPr>
            <w:pStyle w:val="TOC2"/>
            <w:tabs>
              <w:tab w:val="right" w:leader="dot" w:pos="9350"/>
            </w:tabs>
            <w:rPr>
              <w:rFonts w:asciiTheme="minorHAnsi" w:eastAsiaTheme="minorEastAsia" w:hAnsiTheme="minorHAnsi" w:cstheme="minorBidi"/>
              <w:noProof/>
              <w:sz w:val="22"/>
              <w:szCs w:val="22"/>
            </w:rPr>
          </w:pPr>
          <w:hyperlink w:anchor="_Toc121686624" w:history="1">
            <w:r w:rsidR="009509B6" w:rsidRPr="003C2CA5">
              <w:rPr>
                <w:rStyle w:val="Hyperlink"/>
                <w:noProof/>
              </w:rPr>
              <w:t>Appendix E: Requirement Verification Matrix</w:t>
            </w:r>
            <w:r w:rsidR="009509B6">
              <w:rPr>
                <w:noProof/>
                <w:webHidden/>
              </w:rPr>
              <w:tab/>
            </w:r>
            <w:r w:rsidR="009509B6">
              <w:rPr>
                <w:noProof/>
                <w:webHidden/>
              </w:rPr>
              <w:fldChar w:fldCharType="begin"/>
            </w:r>
            <w:r w:rsidR="009509B6">
              <w:rPr>
                <w:noProof/>
                <w:webHidden/>
              </w:rPr>
              <w:instrText xml:space="preserve"> PAGEREF _Toc121686624 \h </w:instrText>
            </w:r>
            <w:r w:rsidR="009509B6">
              <w:rPr>
                <w:noProof/>
                <w:webHidden/>
              </w:rPr>
            </w:r>
            <w:r w:rsidR="009509B6">
              <w:rPr>
                <w:noProof/>
                <w:webHidden/>
              </w:rPr>
              <w:fldChar w:fldCharType="separate"/>
            </w:r>
            <w:r w:rsidR="00B34FD8">
              <w:rPr>
                <w:noProof/>
                <w:webHidden/>
              </w:rPr>
              <w:t>VI</w:t>
            </w:r>
            <w:r w:rsidR="009509B6">
              <w:rPr>
                <w:noProof/>
                <w:webHidden/>
              </w:rPr>
              <w:fldChar w:fldCharType="end"/>
            </w:r>
          </w:hyperlink>
        </w:p>
        <w:p w14:paraId="25BAEAEC" w14:textId="15477DA4" w:rsidR="00F25768" w:rsidRDefault="004B1D6B" w:rsidP="19BBC02A">
          <w:pPr>
            <w:pStyle w:val="TOC2"/>
            <w:tabs>
              <w:tab w:val="right" w:leader="dot" w:pos="9360"/>
            </w:tabs>
            <w:rPr>
              <w:rStyle w:val="Hyperlink"/>
              <w:noProof/>
            </w:rPr>
          </w:pPr>
          <w:r>
            <w:fldChar w:fldCharType="end"/>
          </w:r>
        </w:p>
      </w:sdtContent>
    </w:sdt>
    <w:p w14:paraId="7AE88817" w14:textId="4B982AC2" w:rsidR="0057588A" w:rsidRDefault="0057588A" w:rsidP="000317A6">
      <w:pPr>
        <w:sectPr w:rsidR="0057588A">
          <w:headerReference w:type="default" r:id="rId13"/>
          <w:footerReference w:type="default" r:id="rId14"/>
          <w:pgSz w:w="12240" w:h="15840"/>
          <w:pgMar w:top="1440" w:right="1440" w:bottom="1440" w:left="1440" w:header="720" w:footer="720" w:gutter="0"/>
          <w:cols w:space="720"/>
          <w:docGrid w:linePitch="360"/>
        </w:sectPr>
      </w:pPr>
    </w:p>
    <w:p w14:paraId="12E9057E" w14:textId="3D8A38AC" w:rsidR="00711ED0" w:rsidRDefault="00711ED0" w:rsidP="00711ED0">
      <w:pPr>
        <w:pStyle w:val="Heading1"/>
      </w:pPr>
      <w:bookmarkStart w:id="0" w:name="_Toc121574906"/>
      <w:bookmarkStart w:id="1" w:name="_Toc121686594"/>
      <w:r>
        <w:t>List of Tables</w:t>
      </w:r>
      <w:bookmarkEnd w:id="0"/>
      <w:bookmarkEnd w:id="1"/>
    </w:p>
    <w:p w14:paraId="1759F64D" w14:textId="6156CA4A" w:rsidR="003915EC" w:rsidRDefault="00711ED0" w:rsidP="003915EC">
      <w:pPr>
        <w:pStyle w:val="TableofFigures"/>
        <w:tabs>
          <w:tab w:val="right" w:leader="dot" w:pos="9350"/>
        </w:tabs>
        <w:spacing w:line="360" w:lineRule="auto"/>
        <w:rPr>
          <w:rFonts w:asciiTheme="minorHAnsi" w:eastAsiaTheme="minorEastAsia" w:hAnsiTheme="minorHAnsi" w:cstheme="minorBidi"/>
          <w:noProof/>
          <w:sz w:val="22"/>
          <w:szCs w:val="22"/>
        </w:rPr>
      </w:pPr>
      <w:r>
        <w:fldChar w:fldCharType="begin"/>
      </w:r>
      <w:r>
        <w:instrText>TOC \h \z \c "Table"</w:instrText>
      </w:r>
      <w:r>
        <w:fldChar w:fldCharType="separate"/>
      </w:r>
      <w:hyperlink w:anchor="_Toc121686625" w:history="1">
        <w:r w:rsidR="003915EC" w:rsidRPr="008F2C8E">
          <w:rPr>
            <w:rStyle w:val="Hyperlink"/>
            <w:noProof/>
          </w:rPr>
          <w:t>Table 1: Specific Interfacing Connections</w:t>
        </w:r>
        <w:r w:rsidR="003915EC">
          <w:rPr>
            <w:noProof/>
            <w:webHidden/>
          </w:rPr>
          <w:tab/>
        </w:r>
        <w:r w:rsidR="003915EC">
          <w:rPr>
            <w:noProof/>
            <w:webHidden/>
          </w:rPr>
          <w:fldChar w:fldCharType="begin"/>
        </w:r>
        <w:r w:rsidR="003915EC">
          <w:rPr>
            <w:noProof/>
            <w:webHidden/>
          </w:rPr>
          <w:instrText xml:space="preserve"> PAGEREF _Toc121686625 \h </w:instrText>
        </w:r>
        <w:r w:rsidR="003915EC">
          <w:rPr>
            <w:noProof/>
            <w:webHidden/>
          </w:rPr>
        </w:r>
        <w:r w:rsidR="003915EC">
          <w:rPr>
            <w:noProof/>
            <w:webHidden/>
          </w:rPr>
          <w:fldChar w:fldCharType="separate"/>
        </w:r>
        <w:r w:rsidR="00B34FD8">
          <w:rPr>
            <w:noProof/>
            <w:webHidden/>
          </w:rPr>
          <w:t>19</w:t>
        </w:r>
        <w:r w:rsidR="003915EC">
          <w:rPr>
            <w:noProof/>
            <w:webHidden/>
          </w:rPr>
          <w:fldChar w:fldCharType="end"/>
        </w:r>
      </w:hyperlink>
    </w:p>
    <w:p w14:paraId="714AB1B3" w14:textId="37F4E70B"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26" w:history="1">
        <w:r w:rsidR="003915EC" w:rsidRPr="008F2C8E">
          <w:rPr>
            <w:rStyle w:val="Hyperlink"/>
            <w:noProof/>
          </w:rPr>
          <w:t>Table 2:  Itemized Budget Table</w:t>
        </w:r>
        <w:r w:rsidR="003915EC">
          <w:rPr>
            <w:noProof/>
            <w:webHidden/>
          </w:rPr>
          <w:tab/>
        </w:r>
        <w:r w:rsidR="003915EC">
          <w:rPr>
            <w:noProof/>
            <w:webHidden/>
          </w:rPr>
          <w:fldChar w:fldCharType="begin"/>
        </w:r>
        <w:r w:rsidR="003915EC">
          <w:rPr>
            <w:noProof/>
            <w:webHidden/>
          </w:rPr>
          <w:instrText xml:space="preserve"> PAGEREF _Toc121686626 \h </w:instrText>
        </w:r>
        <w:r w:rsidR="003915EC">
          <w:rPr>
            <w:noProof/>
            <w:webHidden/>
          </w:rPr>
        </w:r>
        <w:r w:rsidR="003915EC">
          <w:rPr>
            <w:noProof/>
            <w:webHidden/>
          </w:rPr>
          <w:fldChar w:fldCharType="separate"/>
        </w:r>
        <w:r w:rsidR="00B34FD8">
          <w:rPr>
            <w:noProof/>
            <w:webHidden/>
          </w:rPr>
          <w:t>IV</w:t>
        </w:r>
        <w:r w:rsidR="003915EC">
          <w:rPr>
            <w:noProof/>
            <w:webHidden/>
          </w:rPr>
          <w:fldChar w:fldCharType="end"/>
        </w:r>
      </w:hyperlink>
    </w:p>
    <w:p w14:paraId="5990160A" w14:textId="2A36E6E9"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27" w:history="1">
        <w:r w:rsidR="003915EC" w:rsidRPr="008F2C8E">
          <w:rPr>
            <w:rStyle w:val="Hyperlink"/>
            <w:noProof/>
          </w:rPr>
          <w:t>Table 3:  Requirement Verification Matrix</w:t>
        </w:r>
        <w:r w:rsidR="003915EC">
          <w:rPr>
            <w:noProof/>
            <w:webHidden/>
          </w:rPr>
          <w:tab/>
        </w:r>
        <w:r w:rsidR="003915EC">
          <w:rPr>
            <w:noProof/>
            <w:webHidden/>
          </w:rPr>
          <w:fldChar w:fldCharType="begin"/>
        </w:r>
        <w:r w:rsidR="003915EC">
          <w:rPr>
            <w:noProof/>
            <w:webHidden/>
          </w:rPr>
          <w:instrText xml:space="preserve"> PAGEREF _Toc121686627 \h </w:instrText>
        </w:r>
        <w:r w:rsidR="003915EC">
          <w:rPr>
            <w:noProof/>
            <w:webHidden/>
          </w:rPr>
        </w:r>
        <w:r w:rsidR="003915EC">
          <w:rPr>
            <w:noProof/>
            <w:webHidden/>
          </w:rPr>
          <w:fldChar w:fldCharType="separate"/>
        </w:r>
        <w:r w:rsidR="00B34FD8">
          <w:rPr>
            <w:noProof/>
            <w:webHidden/>
          </w:rPr>
          <w:t>VI</w:t>
        </w:r>
        <w:r w:rsidR="003915EC">
          <w:rPr>
            <w:noProof/>
            <w:webHidden/>
          </w:rPr>
          <w:fldChar w:fldCharType="end"/>
        </w:r>
      </w:hyperlink>
    </w:p>
    <w:p w14:paraId="04C938A1" w14:textId="122D4913" w:rsidR="00711ED0" w:rsidRDefault="00711ED0" w:rsidP="005E2F40">
      <w:pPr>
        <w:spacing w:line="360" w:lineRule="auto"/>
      </w:pPr>
      <w:r>
        <w:fldChar w:fldCharType="end"/>
      </w:r>
      <w:r>
        <w:br w:type="page"/>
      </w:r>
    </w:p>
    <w:p w14:paraId="050BCD7F" w14:textId="0F1643F4" w:rsidR="00711ED0" w:rsidRDefault="00190313" w:rsidP="00711ED0">
      <w:pPr>
        <w:pStyle w:val="Heading1"/>
      </w:pPr>
      <w:bookmarkStart w:id="2" w:name="_Toc121574907"/>
      <w:bookmarkStart w:id="3" w:name="_Toc121686595"/>
      <w:r>
        <w:t>List of Figures</w:t>
      </w:r>
      <w:bookmarkEnd w:id="2"/>
      <w:bookmarkEnd w:id="3"/>
    </w:p>
    <w:p w14:paraId="20FE9B6E" w14:textId="58635D43" w:rsidR="003915EC" w:rsidRDefault="00711ED0" w:rsidP="003915EC">
      <w:pPr>
        <w:pStyle w:val="TableofFigures"/>
        <w:tabs>
          <w:tab w:val="right" w:leader="dot" w:pos="9350"/>
        </w:tabs>
        <w:spacing w:line="360" w:lineRule="auto"/>
        <w:rPr>
          <w:rFonts w:asciiTheme="minorHAnsi" w:eastAsiaTheme="minorEastAsia" w:hAnsiTheme="minorHAnsi" w:cstheme="minorBidi"/>
          <w:noProof/>
          <w:sz w:val="22"/>
          <w:szCs w:val="22"/>
        </w:rPr>
      </w:pPr>
      <w:r>
        <w:fldChar w:fldCharType="begin"/>
      </w:r>
      <w:r>
        <w:instrText>TOC \h \z \c "Figure"</w:instrText>
      </w:r>
      <w:r>
        <w:fldChar w:fldCharType="separate"/>
      </w:r>
      <w:hyperlink w:anchor="_Toc121686628" w:history="1">
        <w:r w:rsidR="003915EC" w:rsidRPr="006E7770">
          <w:rPr>
            <w:rStyle w:val="Hyperlink"/>
            <w:noProof/>
          </w:rPr>
          <w:t>Figure 1: System Configuration</w:t>
        </w:r>
        <w:r w:rsidR="003915EC">
          <w:rPr>
            <w:noProof/>
            <w:webHidden/>
          </w:rPr>
          <w:tab/>
        </w:r>
        <w:r w:rsidR="003915EC">
          <w:rPr>
            <w:noProof/>
            <w:webHidden/>
          </w:rPr>
          <w:fldChar w:fldCharType="begin"/>
        </w:r>
        <w:r w:rsidR="003915EC">
          <w:rPr>
            <w:noProof/>
            <w:webHidden/>
          </w:rPr>
          <w:instrText xml:space="preserve"> PAGEREF _Toc121686628 \h </w:instrText>
        </w:r>
        <w:r w:rsidR="003915EC">
          <w:rPr>
            <w:noProof/>
            <w:webHidden/>
          </w:rPr>
        </w:r>
        <w:r w:rsidR="003915EC">
          <w:rPr>
            <w:noProof/>
            <w:webHidden/>
          </w:rPr>
          <w:fldChar w:fldCharType="separate"/>
        </w:r>
        <w:r w:rsidR="00B34FD8">
          <w:rPr>
            <w:noProof/>
            <w:webHidden/>
          </w:rPr>
          <w:t>2</w:t>
        </w:r>
        <w:r w:rsidR="003915EC">
          <w:rPr>
            <w:noProof/>
            <w:webHidden/>
          </w:rPr>
          <w:fldChar w:fldCharType="end"/>
        </w:r>
      </w:hyperlink>
    </w:p>
    <w:p w14:paraId="629D9F8E" w14:textId="7F42545A"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29" w:history="1">
        <w:r w:rsidR="003915EC" w:rsidRPr="006E7770">
          <w:rPr>
            <w:rStyle w:val="Hyperlink"/>
            <w:noProof/>
          </w:rPr>
          <w:t>Figure 2: Process Flow Diagram</w:t>
        </w:r>
        <w:r w:rsidR="003915EC">
          <w:rPr>
            <w:noProof/>
            <w:webHidden/>
          </w:rPr>
          <w:tab/>
        </w:r>
        <w:r w:rsidR="003915EC">
          <w:rPr>
            <w:noProof/>
            <w:webHidden/>
          </w:rPr>
          <w:fldChar w:fldCharType="begin"/>
        </w:r>
        <w:r w:rsidR="003915EC">
          <w:rPr>
            <w:noProof/>
            <w:webHidden/>
          </w:rPr>
          <w:instrText xml:space="preserve"> PAGEREF _Toc121686629 \h </w:instrText>
        </w:r>
        <w:r w:rsidR="003915EC">
          <w:rPr>
            <w:noProof/>
            <w:webHidden/>
          </w:rPr>
        </w:r>
        <w:r w:rsidR="003915EC">
          <w:rPr>
            <w:noProof/>
            <w:webHidden/>
          </w:rPr>
          <w:fldChar w:fldCharType="separate"/>
        </w:r>
        <w:r w:rsidR="00B34FD8">
          <w:rPr>
            <w:noProof/>
            <w:webHidden/>
          </w:rPr>
          <w:t>3</w:t>
        </w:r>
        <w:r w:rsidR="003915EC">
          <w:rPr>
            <w:noProof/>
            <w:webHidden/>
          </w:rPr>
          <w:fldChar w:fldCharType="end"/>
        </w:r>
      </w:hyperlink>
    </w:p>
    <w:p w14:paraId="53FEE732" w14:textId="6EA7E7D2"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0" w:history="1">
        <w:r w:rsidR="003915EC" w:rsidRPr="006E7770">
          <w:rPr>
            <w:rStyle w:val="Hyperlink"/>
            <w:noProof/>
          </w:rPr>
          <w:t>Figure 3: Bubble test</w:t>
        </w:r>
        <w:r w:rsidR="003915EC">
          <w:rPr>
            <w:noProof/>
            <w:webHidden/>
          </w:rPr>
          <w:tab/>
        </w:r>
        <w:r w:rsidR="003915EC">
          <w:rPr>
            <w:noProof/>
            <w:webHidden/>
          </w:rPr>
          <w:fldChar w:fldCharType="begin"/>
        </w:r>
        <w:r w:rsidR="003915EC">
          <w:rPr>
            <w:noProof/>
            <w:webHidden/>
          </w:rPr>
          <w:instrText xml:space="preserve"> PAGEREF _Toc121686630 \h </w:instrText>
        </w:r>
        <w:r w:rsidR="003915EC">
          <w:rPr>
            <w:noProof/>
            <w:webHidden/>
          </w:rPr>
        </w:r>
        <w:r w:rsidR="003915EC">
          <w:rPr>
            <w:noProof/>
            <w:webHidden/>
          </w:rPr>
          <w:fldChar w:fldCharType="separate"/>
        </w:r>
        <w:r w:rsidR="00B34FD8">
          <w:rPr>
            <w:noProof/>
            <w:webHidden/>
          </w:rPr>
          <w:t>5</w:t>
        </w:r>
        <w:r w:rsidR="003915EC">
          <w:rPr>
            <w:noProof/>
            <w:webHidden/>
          </w:rPr>
          <w:fldChar w:fldCharType="end"/>
        </w:r>
      </w:hyperlink>
    </w:p>
    <w:p w14:paraId="74F8567B" w14:textId="41B66A48"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1" w:history="1">
        <w:r w:rsidR="003915EC" w:rsidRPr="006E7770">
          <w:rPr>
            <w:rStyle w:val="Hyperlink"/>
            <w:noProof/>
          </w:rPr>
          <w:t>Figure 4: Subsystem Budget Chart</w:t>
        </w:r>
        <w:r w:rsidR="003915EC">
          <w:rPr>
            <w:noProof/>
            <w:webHidden/>
          </w:rPr>
          <w:tab/>
        </w:r>
        <w:r w:rsidR="003915EC">
          <w:rPr>
            <w:noProof/>
            <w:webHidden/>
          </w:rPr>
          <w:fldChar w:fldCharType="begin"/>
        </w:r>
        <w:r w:rsidR="003915EC">
          <w:rPr>
            <w:noProof/>
            <w:webHidden/>
          </w:rPr>
          <w:instrText xml:space="preserve"> PAGEREF _Toc121686631 \h </w:instrText>
        </w:r>
        <w:r w:rsidR="003915EC">
          <w:rPr>
            <w:noProof/>
            <w:webHidden/>
          </w:rPr>
        </w:r>
        <w:r w:rsidR="003915EC">
          <w:rPr>
            <w:noProof/>
            <w:webHidden/>
          </w:rPr>
          <w:fldChar w:fldCharType="separate"/>
        </w:r>
        <w:r w:rsidR="00B34FD8">
          <w:rPr>
            <w:noProof/>
            <w:webHidden/>
          </w:rPr>
          <w:t>6</w:t>
        </w:r>
        <w:r w:rsidR="003915EC">
          <w:rPr>
            <w:noProof/>
            <w:webHidden/>
          </w:rPr>
          <w:fldChar w:fldCharType="end"/>
        </w:r>
      </w:hyperlink>
    </w:p>
    <w:p w14:paraId="761AAD68" w14:textId="4D90AF2A"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2" w:history="1">
        <w:r w:rsidR="003915EC" w:rsidRPr="006E7770">
          <w:rPr>
            <w:rStyle w:val="Hyperlink"/>
            <w:noProof/>
          </w:rPr>
          <w:t>Figure 5: Electrolysis System</w:t>
        </w:r>
        <w:r w:rsidR="003915EC">
          <w:rPr>
            <w:noProof/>
            <w:webHidden/>
          </w:rPr>
          <w:tab/>
        </w:r>
        <w:r w:rsidR="003915EC">
          <w:rPr>
            <w:noProof/>
            <w:webHidden/>
          </w:rPr>
          <w:fldChar w:fldCharType="begin"/>
        </w:r>
        <w:r w:rsidR="003915EC">
          <w:rPr>
            <w:noProof/>
            <w:webHidden/>
          </w:rPr>
          <w:instrText xml:space="preserve"> PAGEREF _Toc121686632 \h </w:instrText>
        </w:r>
        <w:r w:rsidR="003915EC">
          <w:rPr>
            <w:noProof/>
            <w:webHidden/>
          </w:rPr>
        </w:r>
        <w:r w:rsidR="003915EC">
          <w:rPr>
            <w:noProof/>
            <w:webHidden/>
          </w:rPr>
          <w:fldChar w:fldCharType="separate"/>
        </w:r>
        <w:r w:rsidR="00B34FD8">
          <w:rPr>
            <w:noProof/>
            <w:webHidden/>
          </w:rPr>
          <w:t>7</w:t>
        </w:r>
        <w:r w:rsidR="003915EC">
          <w:rPr>
            <w:noProof/>
            <w:webHidden/>
          </w:rPr>
          <w:fldChar w:fldCharType="end"/>
        </w:r>
      </w:hyperlink>
    </w:p>
    <w:p w14:paraId="787B7161" w14:textId="12213F51"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3" w:history="1">
        <w:r w:rsidR="003915EC" w:rsidRPr="006E7770">
          <w:rPr>
            <w:rStyle w:val="Hyperlink"/>
            <w:noProof/>
          </w:rPr>
          <w:t>Figure 6: Exploded View of Electrolysis System</w:t>
        </w:r>
        <w:r w:rsidR="003915EC">
          <w:rPr>
            <w:noProof/>
            <w:webHidden/>
          </w:rPr>
          <w:tab/>
        </w:r>
        <w:r w:rsidR="003915EC">
          <w:rPr>
            <w:noProof/>
            <w:webHidden/>
          </w:rPr>
          <w:fldChar w:fldCharType="begin"/>
        </w:r>
        <w:r w:rsidR="003915EC">
          <w:rPr>
            <w:noProof/>
            <w:webHidden/>
          </w:rPr>
          <w:instrText xml:space="preserve"> PAGEREF _Toc121686633 \h </w:instrText>
        </w:r>
        <w:r w:rsidR="003915EC">
          <w:rPr>
            <w:noProof/>
            <w:webHidden/>
          </w:rPr>
        </w:r>
        <w:r w:rsidR="003915EC">
          <w:rPr>
            <w:noProof/>
            <w:webHidden/>
          </w:rPr>
          <w:fldChar w:fldCharType="separate"/>
        </w:r>
        <w:r w:rsidR="00B34FD8">
          <w:rPr>
            <w:noProof/>
            <w:webHidden/>
          </w:rPr>
          <w:t>8</w:t>
        </w:r>
        <w:r w:rsidR="003915EC">
          <w:rPr>
            <w:noProof/>
            <w:webHidden/>
          </w:rPr>
          <w:fldChar w:fldCharType="end"/>
        </w:r>
      </w:hyperlink>
    </w:p>
    <w:p w14:paraId="32B98728" w14:textId="6C6E3AE3"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4" w:history="1">
        <w:r w:rsidR="003915EC" w:rsidRPr="006E7770">
          <w:rPr>
            <w:rStyle w:val="Hyperlink"/>
            <w:noProof/>
          </w:rPr>
          <w:t>Figure 7: Visual representation of electrolysis resistors</w:t>
        </w:r>
        <w:r w:rsidR="003915EC">
          <w:rPr>
            <w:noProof/>
            <w:webHidden/>
          </w:rPr>
          <w:tab/>
        </w:r>
        <w:r w:rsidR="003915EC">
          <w:rPr>
            <w:noProof/>
            <w:webHidden/>
          </w:rPr>
          <w:fldChar w:fldCharType="begin"/>
        </w:r>
        <w:r w:rsidR="003915EC">
          <w:rPr>
            <w:noProof/>
            <w:webHidden/>
          </w:rPr>
          <w:instrText xml:space="preserve"> PAGEREF _Toc121686634 \h </w:instrText>
        </w:r>
        <w:r w:rsidR="003915EC">
          <w:rPr>
            <w:noProof/>
            <w:webHidden/>
          </w:rPr>
        </w:r>
        <w:r w:rsidR="003915EC">
          <w:rPr>
            <w:noProof/>
            <w:webHidden/>
          </w:rPr>
          <w:fldChar w:fldCharType="separate"/>
        </w:r>
        <w:r w:rsidR="00B34FD8">
          <w:rPr>
            <w:noProof/>
            <w:webHidden/>
          </w:rPr>
          <w:t>9</w:t>
        </w:r>
        <w:r w:rsidR="003915EC">
          <w:rPr>
            <w:noProof/>
            <w:webHidden/>
          </w:rPr>
          <w:fldChar w:fldCharType="end"/>
        </w:r>
      </w:hyperlink>
    </w:p>
    <w:p w14:paraId="1282D92F" w14:textId="3ECBD452"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5" w:history="1">
        <w:r w:rsidR="003915EC" w:rsidRPr="006E7770">
          <w:rPr>
            <w:rStyle w:val="Hyperlink"/>
            <w:noProof/>
          </w:rPr>
          <w:t>Figure 8: Circuit Diagram for Electrolysis</w:t>
        </w:r>
        <w:r w:rsidR="003915EC">
          <w:rPr>
            <w:noProof/>
            <w:webHidden/>
          </w:rPr>
          <w:tab/>
        </w:r>
        <w:r w:rsidR="003915EC">
          <w:rPr>
            <w:noProof/>
            <w:webHidden/>
          </w:rPr>
          <w:fldChar w:fldCharType="begin"/>
        </w:r>
        <w:r w:rsidR="003915EC">
          <w:rPr>
            <w:noProof/>
            <w:webHidden/>
          </w:rPr>
          <w:instrText xml:space="preserve"> PAGEREF _Toc121686635 \h </w:instrText>
        </w:r>
        <w:r w:rsidR="003915EC">
          <w:rPr>
            <w:noProof/>
            <w:webHidden/>
          </w:rPr>
        </w:r>
        <w:r w:rsidR="003915EC">
          <w:rPr>
            <w:noProof/>
            <w:webHidden/>
          </w:rPr>
          <w:fldChar w:fldCharType="separate"/>
        </w:r>
        <w:r w:rsidR="00B34FD8">
          <w:rPr>
            <w:noProof/>
            <w:webHidden/>
          </w:rPr>
          <w:t>10</w:t>
        </w:r>
        <w:r w:rsidR="003915EC">
          <w:rPr>
            <w:noProof/>
            <w:webHidden/>
          </w:rPr>
          <w:fldChar w:fldCharType="end"/>
        </w:r>
      </w:hyperlink>
    </w:p>
    <w:p w14:paraId="40D296C6" w14:textId="22934DD8"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6" w:history="1">
        <w:r w:rsidR="003915EC" w:rsidRPr="006E7770">
          <w:rPr>
            <w:rStyle w:val="Hyperlink"/>
            <w:noProof/>
          </w:rPr>
          <w:t>Figure 9: Material Storage System</w:t>
        </w:r>
        <w:r w:rsidR="003915EC">
          <w:rPr>
            <w:noProof/>
            <w:webHidden/>
          </w:rPr>
          <w:tab/>
        </w:r>
        <w:r w:rsidR="003915EC">
          <w:rPr>
            <w:noProof/>
            <w:webHidden/>
          </w:rPr>
          <w:fldChar w:fldCharType="begin"/>
        </w:r>
        <w:r w:rsidR="003915EC">
          <w:rPr>
            <w:noProof/>
            <w:webHidden/>
          </w:rPr>
          <w:instrText xml:space="preserve"> PAGEREF _Toc121686636 \h </w:instrText>
        </w:r>
        <w:r w:rsidR="003915EC">
          <w:rPr>
            <w:noProof/>
            <w:webHidden/>
          </w:rPr>
        </w:r>
        <w:r w:rsidR="003915EC">
          <w:rPr>
            <w:noProof/>
            <w:webHidden/>
          </w:rPr>
          <w:fldChar w:fldCharType="separate"/>
        </w:r>
        <w:r w:rsidR="00B34FD8">
          <w:rPr>
            <w:noProof/>
            <w:webHidden/>
          </w:rPr>
          <w:t>12</w:t>
        </w:r>
        <w:r w:rsidR="003915EC">
          <w:rPr>
            <w:noProof/>
            <w:webHidden/>
          </w:rPr>
          <w:fldChar w:fldCharType="end"/>
        </w:r>
      </w:hyperlink>
    </w:p>
    <w:p w14:paraId="69EEF455" w14:textId="08735F97"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7" w:history="1">
        <w:r w:rsidR="003915EC" w:rsidRPr="006E7770">
          <w:rPr>
            <w:rStyle w:val="Hyperlink"/>
            <w:noProof/>
          </w:rPr>
          <w:t>Figure 10: Primary Interface Map</w:t>
        </w:r>
        <w:r w:rsidR="003915EC">
          <w:rPr>
            <w:noProof/>
            <w:webHidden/>
          </w:rPr>
          <w:tab/>
        </w:r>
        <w:r w:rsidR="003915EC">
          <w:rPr>
            <w:noProof/>
            <w:webHidden/>
          </w:rPr>
          <w:fldChar w:fldCharType="begin"/>
        </w:r>
        <w:r w:rsidR="003915EC">
          <w:rPr>
            <w:noProof/>
            <w:webHidden/>
          </w:rPr>
          <w:instrText xml:space="preserve"> PAGEREF _Toc121686637 \h </w:instrText>
        </w:r>
        <w:r w:rsidR="003915EC">
          <w:rPr>
            <w:noProof/>
            <w:webHidden/>
          </w:rPr>
        </w:r>
        <w:r w:rsidR="003915EC">
          <w:rPr>
            <w:noProof/>
            <w:webHidden/>
          </w:rPr>
          <w:fldChar w:fldCharType="separate"/>
        </w:r>
        <w:r w:rsidR="00B34FD8">
          <w:rPr>
            <w:noProof/>
            <w:webHidden/>
          </w:rPr>
          <w:t>15</w:t>
        </w:r>
        <w:r w:rsidR="003915EC">
          <w:rPr>
            <w:noProof/>
            <w:webHidden/>
          </w:rPr>
          <w:fldChar w:fldCharType="end"/>
        </w:r>
      </w:hyperlink>
    </w:p>
    <w:p w14:paraId="0F2048E2" w14:textId="68DA2A1F"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8" w:history="1">
        <w:r w:rsidR="003915EC" w:rsidRPr="006E7770">
          <w:rPr>
            <w:rStyle w:val="Hyperlink"/>
            <w:noProof/>
          </w:rPr>
          <w:t>Figure 11: Barbed Fitting</w:t>
        </w:r>
        <w:r w:rsidR="003915EC">
          <w:rPr>
            <w:noProof/>
            <w:webHidden/>
          </w:rPr>
          <w:tab/>
        </w:r>
        <w:r w:rsidR="003915EC">
          <w:rPr>
            <w:noProof/>
            <w:webHidden/>
          </w:rPr>
          <w:fldChar w:fldCharType="begin"/>
        </w:r>
        <w:r w:rsidR="003915EC">
          <w:rPr>
            <w:noProof/>
            <w:webHidden/>
          </w:rPr>
          <w:instrText xml:space="preserve"> PAGEREF _Toc121686638 \h </w:instrText>
        </w:r>
        <w:r w:rsidR="003915EC">
          <w:rPr>
            <w:noProof/>
            <w:webHidden/>
          </w:rPr>
        </w:r>
        <w:r w:rsidR="003915EC">
          <w:rPr>
            <w:noProof/>
            <w:webHidden/>
          </w:rPr>
          <w:fldChar w:fldCharType="separate"/>
        </w:r>
        <w:r w:rsidR="00B34FD8">
          <w:rPr>
            <w:noProof/>
            <w:webHidden/>
          </w:rPr>
          <w:t>16</w:t>
        </w:r>
        <w:r w:rsidR="003915EC">
          <w:rPr>
            <w:noProof/>
            <w:webHidden/>
          </w:rPr>
          <w:fldChar w:fldCharType="end"/>
        </w:r>
      </w:hyperlink>
    </w:p>
    <w:p w14:paraId="6498BE12" w14:textId="48A8F988"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39" w:history="1">
        <w:r w:rsidR="003915EC" w:rsidRPr="006E7770">
          <w:rPr>
            <w:rStyle w:val="Hyperlink"/>
            <w:noProof/>
          </w:rPr>
          <w:t>Figure 12: 3 Way Barbed Insert</w:t>
        </w:r>
        <w:r w:rsidR="003915EC">
          <w:rPr>
            <w:noProof/>
            <w:webHidden/>
          </w:rPr>
          <w:tab/>
        </w:r>
        <w:r w:rsidR="003915EC">
          <w:rPr>
            <w:noProof/>
            <w:webHidden/>
          </w:rPr>
          <w:fldChar w:fldCharType="begin"/>
        </w:r>
        <w:r w:rsidR="003915EC">
          <w:rPr>
            <w:noProof/>
            <w:webHidden/>
          </w:rPr>
          <w:instrText xml:space="preserve"> PAGEREF _Toc121686639 \h </w:instrText>
        </w:r>
        <w:r w:rsidR="003915EC">
          <w:rPr>
            <w:noProof/>
            <w:webHidden/>
          </w:rPr>
        </w:r>
        <w:r w:rsidR="003915EC">
          <w:rPr>
            <w:noProof/>
            <w:webHidden/>
          </w:rPr>
          <w:fldChar w:fldCharType="separate"/>
        </w:r>
        <w:r w:rsidR="00B34FD8">
          <w:rPr>
            <w:noProof/>
            <w:webHidden/>
          </w:rPr>
          <w:t>17</w:t>
        </w:r>
        <w:r w:rsidR="003915EC">
          <w:rPr>
            <w:noProof/>
            <w:webHidden/>
          </w:rPr>
          <w:fldChar w:fldCharType="end"/>
        </w:r>
      </w:hyperlink>
    </w:p>
    <w:p w14:paraId="52C0ACAD" w14:textId="7A4B3CF5"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0" w:history="1">
        <w:r w:rsidR="003915EC" w:rsidRPr="006E7770">
          <w:rPr>
            <w:rStyle w:val="Hyperlink"/>
            <w:noProof/>
          </w:rPr>
          <w:t>Figure 13: 3 Way Diverting Valve</w:t>
        </w:r>
        <w:r w:rsidR="003915EC">
          <w:rPr>
            <w:noProof/>
            <w:webHidden/>
          </w:rPr>
          <w:tab/>
        </w:r>
        <w:r w:rsidR="003915EC">
          <w:rPr>
            <w:noProof/>
            <w:webHidden/>
          </w:rPr>
          <w:fldChar w:fldCharType="begin"/>
        </w:r>
        <w:r w:rsidR="003915EC">
          <w:rPr>
            <w:noProof/>
            <w:webHidden/>
          </w:rPr>
          <w:instrText xml:space="preserve"> PAGEREF _Toc121686640 \h </w:instrText>
        </w:r>
        <w:r w:rsidR="003915EC">
          <w:rPr>
            <w:noProof/>
            <w:webHidden/>
          </w:rPr>
        </w:r>
        <w:r w:rsidR="003915EC">
          <w:rPr>
            <w:noProof/>
            <w:webHidden/>
          </w:rPr>
          <w:fldChar w:fldCharType="separate"/>
        </w:r>
        <w:r w:rsidR="00B34FD8">
          <w:rPr>
            <w:noProof/>
            <w:webHidden/>
          </w:rPr>
          <w:t>18</w:t>
        </w:r>
        <w:r w:rsidR="003915EC">
          <w:rPr>
            <w:noProof/>
            <w:webHidden/>
          </w:rPr>
          <w:fldChar w:fldCharType="end"/>
        </w:r>
      </w:hyperlink>
    </w:p>
    <w:p w14:paraId="44AD5784" w14:textId="31F436B2"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1" w:history="1">
        <w:r w:rsidR="003915EC" w:rsidRPr="006E7770">
          <w:rPr>
            <w:rStyle w:val="Hyperlink"/>
            <w:noProof/>
          </w:rPr>
          <w:t>Figure 14: Rubber Stopper Fitting</w:t>
        </w:r>
        <w:r w:rsidR="003915EC">
          <w:rPr>
            <w:noProof/>
            <w:webHidden/>
          </w:rPr>
          <w:tab/>
        </w:r>
        <w:r w:rsidR="003915EC">
          <w:rPr>
            <w:noProof/>
            <w:webHidden/>
          </w:rPr>
          <w:fldChar w:fldCharType="begin"/>
        </w:r>
        <w:r w:rsidR="003915EC">
          <w:rPr>
            <w:noProof/>
            <w:webHidden/>
          </w:rPr>
          <w:instrText xml:space="preserve"> PAGEREF _Toc121686641 \h </w:instrText>
        </w:r>
        <w:r w:rsidR="003915EC">
          <w:rPr>
            <w:noProof/>
            <w:webHidden/>
          </w:rPr>
        </w:r>
        <w:r w:rsidR="003915EC">
          <w:rPr>
            <w:noProof/>
            <w:webHidden/>
          </w:rPr>
          <w:fldChar w:fldCharType="separate"/>
        </w:r>
        <w:r w:rsidR="00B34FD8">
          <w:rPr>
            <w:noProof/>
            <w:webHidden/>
          </w:rPr>
          <w:t>19</w:t>
        </w:r>
        <w:r w:rsidR="003915EC">
          <w:rPr>
            <w:noProof/>
            <w:webHidden/>
          </w:rPr>
          <w:fldChar w:fldCharType="end"/>
        </w:r>
      </w:hyperlink>
    </w:p>
    <w:p w14:paraId="490347A8" w14:textId="20FA08B5"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2" w:history="1">
        <w:r w:rsidR="003915EC" w:rsidRPr="006E7770">
          <w:rPr>
            <w:rStyle w:val="Hyperlink"/>
            <w:noProof/>
          </w:rPr>
          <w:t>Figure 15:Nichrome Wire Specifications [2]</w:t>
        </w:r>
        <w:r w:rsidR="003915EC">
          <w:rPr>
            <w:noProof/>
            <w:webHidden/>
          </w:rPr>
          <w:tab/>
        </w:r>
        <w:r w:rsidR="003915EC">
          <w:rPr>
            <w:noProof/>
            <w:webHidden/>
          </w:rPr>
          <w:fldChar w:fldCharType="begin"/>
        </w:r>
        <w:r w:rsidR="003915EC">
          <w:rPr>
            <w:noProof/>
            <w:webHidden/>
          </w:rPr>
          <w:instrText xml:space="preserve"> PAGEREF _Toc121686642 \h </w:instrText>
        </w:r>
        <w:r w:rsidR="003915EC">
          <w:rPr>
            <w:noProof/>
            <w:webHidden/>
          </w:rPr>
        </w:r>
        <w:r w:rsidR="003915EC">
          <w:rPr>
            <w:noProof/>
            <w:webHidden/>
          </w:rPr>
          <w:fldChar w:fldCharType="separate"/>
        </w:r>
        <w:r w:rsidR="00B34FD8">
          <w:rPr>
            <w:noProof/>
            <w:webHidden/>
          </w:rPr>
          <w:t>21</w:t>
        </w:r>
        <w:r w:rsidR="003915EC">
          <w:rPr>
            <w:noProof/>
            <w:webHidden/>
          </w:rPr>
          <w:fldChar w:fldCharType="end"/>
        </w:r>
      </w:hyperlink>
    </w:p>
    <w:p w14:paraId="1DE0D6AB" w14:textId="5808ED3B"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3" w:history="1">
        <w:r w:rsidR="003915EC" w:rsidRPr="006E7770">
          <w:rPr>
            <w:rStyle w:val="Hyperlink"/>
            <w:noProof/>
          </w:rPr>
          <w:t>Figure 16: Piping Layout</w:t>
        </w:r>
        <w:r w:rsidR="003915EC">
          <w:rPr>
            <w:noProof/>
            <w:webHidden/>
          </w:rPr>
          <w:tab/>
        </w:r>
        <w:r w:rsidR="003915EC">
          <w:rPr>
            <w:noProof/>
            <w:webHidden/>
          </w:rPr>
          <w:fldChar w:fldCharType="begin"/>
        </w:r>
        <w:r w:rsidR="003915EC">
          <w:rPr>
            <w:noProof/>
            <w:webHidden/>
          </w:rPr>
          <w:instrText xml:space="preserve"> PAGEREF _Toc121686643 \h </w:instrText>
        </w:r>
        <w:r w:rsidR="003915EC">
          <w:rPr>
            <w:noProof/>
            <w:webHidden/>
          </w:rPr>
        </w:r>
        <w:r w:rsidR="003915EC">
          <w:rPr>
            <w:noProof/>
            <w:webHidden/>
          </w:rPr>
          <w:fldChar w:fldCharType="separate"/>
        </w:r>
        <w:r w:rsidR="00B34FD8">
          <w:rPr>
            <w:noProof/>
            <w:webHidden/>
          </w:rPr>
          <w:t>22</w:t>
        </w:r>
        <w:r w:rsidR="003915EC">
          <w:rPr>
            <w:noProof/>
            <w:webHidden/>
          </w:rPr>
          <w:fldChar w:fldCharType="end"/>
        </w:r>
      </w:hyperlink>
    </w:p>
    <w:p w14:paraId="55982168" w14:textId="37BEAD03"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4" w:history="1">
        <w:r w:rsidR="003915EC" w:rsidRPr="006E7770">
          <w:rPr>
            <w:rStyle w:val="Hyperlink"/>
            <w:noProof/>
          </w:rPr>
          <w:t>Figure 17: Design Team Organization Chart</w:t>
        </w:r>
        <w:r w:rsidR="003915EC">
          <w:rPr>
            <w:noProof/>
            <w:webHidden/>
          </w:rPr>
          <w:tab/>
        </w:r>
        <w:r w:rsidR="003915EC">
          <w:rPr>
            <w:noProof/>
            <w:webHidden/>
          </w:rPr>
          <w:fldChar w:fldCharType="begin"/>
        </w:r>
        <w:r w:rsidR="003915EC">
          <w:rPr>
            <w:noProof/>
            <w:webHidden/>
          </w:rPr>
          <w:instrText xml:space="preserve"> PAGEREF _Toc121686644 \h </w:instrText>
        </w:r>
        <w:r w:rsidR="003915EC">
          <w:rPr>
            <w:noProof/>
            <w:webHidden/>
          </w:rPr>
        </w:r>
        <w:r w:rsidR="003915EC">
          <w:rPr>
            <w:noProof/>
            <w:webHidden/>
          </w:rPr>
          <w:fldChar w:fldCharType="separate"/>
        </w:r>
        <w:r w:rsidR="00B34FD8">
          <w:rPr>
            <w:noProof/>
            <w:webHidden/>
          </w:rPr>
          <w:t>III</w:t>
        </w:r>
        <w:r w:rsidR="003915EC">
          <w:rPr>
            <w:noProof/>
            <w:webHidden/>
          </w:rPr>
          <w:fldChar w:fldCharType="end"/>
        </w:r>
      </w:hyperlink>
    </w:p>
    <w:p w14:paraId="484670F7" w14:textId="03C7C3A4" w:rsidR="003915EC" w:rsidRDefault="00665565" w:rsidP="003915EC">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21686645" w:history="1">
        <w:r w:rsidR="003915EC" w:rsidRPr="006E7770">
          <w:rPr>
            <w:rStyle w:val="Hyperlink"/>
            <w:noProof/>
          </w:rPr>
          <w:t>Figure 18: Detail semester schedule</w:t>
        </w:r>
        <w:r w:rsidR="003915EC">
          <w:rPr>
            <w:noProof/>
            <w:webHidden/>
          </w:rPr>
          <w:tab/>
        </w:r>
        <w:r w:rsidR="003915EC">
          <w:rPr>
            <w:noProof/>
            <w:webHidden/>
          </w:rPr>
          <w:fldChar w:fldCharType="begin"/>
        </w:r>
        <w:r w:rsidR="003915EC">
          <w:rPr>
            <w:noProof/>
            <w:webHidden/>
          </w:rPr>
          <w:instrText xml:space="preserve"> PAGEREF _Toc121686645 \h </w:instrText>
        </w:r>
        <w:r w:rsidR="003915EC">
          <w:rPr>
            <w:noProof/>
            <w:webHidden/>
          </w:rPr>
        </w:r>
        <w:r w:rsidR="003915EC">
          <w:rPr>
            <w:noProof/>
            <w:webHidden/>
          </w:rPr>
          <w:fldChar w:fldCharType="separate"/>
        </w:r>
        <w:r w:rsidR="00B34FD8">
          <w:rPr>
            <w:noProof/>
            <w:webHidden/>
          </w:rPr>
          <w:t>V</w:t>
        </w:r>
        <w:r w:rsidR="003915EC">
          <w:rPr>
            <w:noProof/>
            <w:webHidden/>
          </w:rPr>
          <w:fldChar w:fldCharType="end"/>
        </w:r>
      </w:hyperlink>
    </w:p>
    <w:p w14:paraId="5102A126" w14:textId="7FDBB4E9" w:rsidR="00190313" w:rsidRDefault="00711ED0" w:rsidP="003915EC">
      <w:pPr>
        <w:spacing w:line="360" w:lineRule="auto"/>
      </w:pPr>
      <w:r>
        <w:fldChar w:fldCharType="end"/>
      </w:r>
    </w:p>
    <w:p w14:paraId="463E905A" w14:textId="77777777" w:rsidR="00190313" w:rsidRDefault="00190313"/>
    <w:p w14:paraId="0C4477CC" w14:textId="77777777" w:rsidR="00411756" w:rsidRDefault="00411756">
      <w:pPr>
        <w:spacing w:after="160" w:line="259" w:lineRule="auto"/>
        <w:textAlignment w:val="auto"/>
      </w:pPr>
      <w:r>
        <w:br w:type="page"/>
      </w:r>
    </w:p>
    <w:p w14:paraId="3D83F9DB" w14:textId="3D62C190" w:rsidR="00780ECC" w:rsidRPr="00780ECC" w:rsidRDefault="00780ECC" w:rsidP="00780ECC">
      <w:pPr>
        <w:pStyle w:val="Heading1"/>
        <w:rPr>
          <w:rFonts w:ascii="Segoe UI" w:hAnsi="Segoe UI" w:cs="Segoe UI"/>
          <w:sz w:val="18"/>
          <w:szCs w:val="18"/>
        </w:rPr>
      </w:pPr>
      <w:bookmarkStart w:id="4" w:name="_Toc121686596"/>
      <w:r w:rsidRPr="00780ECC">
        <w:t>Nomenclature</w:t>
      </w:r>
      <w:bookmarkEnd w:id="4"/>
      <w:r w:rsidRPr="00780ECC">
        <w:t> </w:t>
      </w:r>
    </w:p>
    <w:tbl>
      <w:tblPr>
        <w:tblW w:w="6835" w:type="dxa"/>
        <w:tblLook w:val="04A0" w:firstRow="1" w:lastRow="0" w:firstColumn="1" w:lastColumn="0" w:noHBand="0" w:noVBand="1"/>
      </w:tblPr>
      <w:tblGrid>
        <w:gridCol w:w="1795"/>
        <w:gridCol w:w="5040"/>
      </w:tblGrid>
      <w:tr w:rsidR="000E48DC" w:rsidRPr="000E48DC" w14:paraId="1EFD5133" w14:textId="77777777" w:rsidTr="002A038D">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02A37" w14:textId="77777777" w:rsidR="000E48DC" w:rsidRPr="000E48DC" w:rsidRDefault="000E48DC" w:rsidP="000E48DC">
            <w:pPr>
              <w:jc w:val="center"/>
              <w:textAlignment w:val="auto"/>
              <w:rPr>
                <w:b/>
                <w:bCs/>
                <w:color w:val="000000"/>
              </w:rPr>
            </w:pPr>
            <w:r w:rsidRPr="000E48DC">
              <w:rPr>
                <w:b/>
                <w:bCs/>
                <w:color w:val="000000"/>
              </w:rPr>
              <w:t>Abbreviation</w:t>
            </w:r>
          </w:p>
        </w:tc>
        <w:tc>
          <w:tcPr>
            <w:tcW w:w="5040" w:type="dxa"/>
            <w:tcBorders>
              <w:top w:val="single" w:sz="4" w:space="0" w:color="auto"/>
              <w:left w:val="nil"/>
              <w:bottom w:val="single" w:sz="4" w:space="0" w:color="auto"/>
              <w:right w:val="single" w:sz="4" w:space="0" w:color="auto"/>
            </w:tcBorders>
            <w:shd w:val="clear" w:color="auto" w:fill="auto"/>
            <w:noWrap/>
            <w:vAlign w:val="bottom"/>
            <w:hideMark/>
          </w:tcPr>
          <w:p w14:paraId="37504F41" w14:textId="77777777" w:rsidR="000E48DC" w:rsidRPr="000E48DC" w:rsidRDefault="000E48DC" w:rsidP="000E48DC">
            <w:pPr>
              <w:jc w:val="center"/>
              <w:textAlignment w:val="auto"/>
              <w:rPr>
                <w:b/>
                <w:bCs/>
                <w:color w:val="000000"/>
              </w:rPr>
            </w:pPr>
            <w:r w:rsidRPr="000E48DC">
              <w:rPr>
                <w:b/>
                <w:bCs/>
                <w:color w:val="000000"/>
              </w:rPr>
              <w:t>Definition</w:t>
            </w:r>
          </w:p>
        </w:tc>
      </w:tr>
      <w:tr w:rsidR="000E48DC" w:rsidRPr="000E48DC" w14:paraId="49BA8230"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720CA2C" w14:textId="77777777" w:rsidR="000E48DC" w:rsidRPr="000E48DC" w:rsidRDefault="000E48DC" w:rsidP="000E48DC">
            <w:pPr>
              <w:jc w:val="center"/>
              <w:textAlignment w:val="auto"/>
              <w:rPr>
                <w:color w:val="000000"/>
              </w:rPr>
            </w:pPr>
            <w:r w:rsidRPr="000E48DC">
              <w:rPr>
                <w:color w:val="000000"/>
              </w:rPr>
              <w:t>ERH2</w:t>
            </w:r>
          </w:p>
        </w:tc>
        <w:tc>
          <w:tcPr>
            <w:tcW w:w="5040" w:type="dxa"/>
            <w:tcBorders>
              <w:top w:val="nil"/>
              <w:left w:val="nil"/>
              <w:bottom w:val="single" w:sz="4" w:space="0" w:color="auto"/>
              <w:right w:val="single" w:sz="4" w:space="0" w:color="auto"/>
            </w:tcBorders>
            <w:shd w:val="clear" w:color="auto" w:fill="auto"/>
            <w:noWrap/>
            <w:vAlign w:val="bottom"/>
            <w:hideMark/>
          </w:tcPr>
          <w:p w14:paraId="3FF8E01D" w14:textId="77777777" w:rsidR="000E48DC" w:rsidRPr="000E48DC" w:rsidRDefault="000E48DC" w:rsidP="000E48DC">
            <w:pPr>
              <w:jc w:val="center"/>
              <w:textAlignment w:val="auto"/>
              <w:rPr>
                <w:color w:val="000000"/>
              </w:rPr>
            </w:pPr>
            <w:r w:rsidRPr="000E48DC">
              <w:rPr>
                <w:color w:val="000000"/>
              </w:rPr>
              <w:t>Embry-Riddle Hydrogen</w:t>
            </w:r>
          </w:p>
        </w:tc>
      </w:tr>
      <w:tr w:rsidR="000E48DC" w:rsidRPr="000E48DC" w14:paraId="65E96BAD"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3215A7C" w14:textId="77777777" w:rsidR="000E48DC" w:rsidRPr="000E48DC" w:rsidRDefault="000E48DC" w:rsidP="000E48DC">
            <w:pPr>
              <w:jc w:val="center"/>
              <w:textAlignment w:val="auto"/>
              <w:rPr>
                <w:color w:val="000000"/>
              </w:rPr>
            </w:pPr>
            <w:r w:rsidRPr="000E48DC">
              <w:rPr>
                <w:color w:val="000000"/>
              </w:rPr>
              <w:t>DTL</w:t>
            </w:r>
          </w:p>
        </w:tc>
        <w:tc>
          <w:tcPr>
            <w:tcW w:w="5040" w:type="dxa"/>
            <w:tcBorders>
              <w:top w:val="nil"/>
              <w:left w:val="nil"/>
              <w:bottom w:val="single" w:sz="4" w:space="0" w:color="auto"/>
              <w:right w:val="single" w:sz="4" w:space="0" w:color="auto"/>
            </w:tcBorders>
            <w:shd w:val="clear" w:color="auto" w:fill="auto"/>
            <w:noWrap/>
            <w:vAlign w:val="bottom"/>
            <w:hideMark/>
          </w:tcPr>
          <w:p w14:paraId="019901DF" w14:textId="77777777" w:rsidR="000E48DC" w:rsidRPr="000E48DC" w:rsidRDefault="000E48DC" w:rsidP="000E48DC">
            <w:pPr>
              <w:jc w:val="center"/>
              <w:textAlignment w:val="auto"/>
              <w:rPr>
                <w:color w:val="000000"/>
              </w:rPr>
            </w:pPr>
            <w:r w:rsidRPr="000E48DC">
              <w:rPr>
                <w:color w:val="000000"/>
              </w:rPr>
              <w:t>Design Team Lead</w:t>
            </w:r>
          </w:p>
        </w:tc>
      </w:tr>
      <w:tr w:rsidR="000E48DC" w:rsidRPr="000E48DC" w14:paraId="2A0EFE79" w14:textId="77777777" w:rsidTr="002A038D">
        <w:trPr>
          <w:trHeight w:val="37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6D4B75F" w14:textId="77777777" w:rsidR="000E48DC" w:rsidRPr="000E48DC" w:rsidRDefault="000E48DC" w:rsidP="000E48DC">
            <w:pPr>
              <w:jc w:val="center"/>
              <w:textAlignment w:val="auto"/>
              <w:rPr>
                <w:color w:val="000000"/>
              </w:rPr>
            </w:pPr>
            <w:r w:rsidRPr="000E48DC">
              <w:rPr>
                <w:color w:val="000000"/>
              </w:rPr>
              <w:t>H</w:t>
            </w:r>
            <w:r w:rsidRPr="000E48DC">
              <w:rPr>
                <w:color w:val="000000"/>
                <w:vertAlign w:val="subscript"/>
              </w:rPr>
              <w:t>2</w:t>
            </w:r>
          </w:p>
        </w:tc>
        <w:tc>
          <w:tcPr>
            <w:tcW w:w="5040" w:type="dxa"/>
            <w:tcBorders>
              <w:top w:val="nil"/>
              <w:left w:val="nil"/>
              <w:bottom w:val="single" w:sz="4" w:space="0" w:color="auto"/>
              <w:right w:val="single" w:sz="4" w:space="0" w:color="auto"/>
            </w:tcBorders>
            <w:shd w:val="clear" w:color="auto" w:fill="auto"/>
            <w:noWrap/>
            <w:vAlign w:val="bottom"/>
            <w:hideMark/>
          </w:tcPr>
          <w:p w14:paraId="698B8F8D" w14:textId="77777777" w:rsidR="000E48DC" w:rsidRPr="000E48DC" w:rsidRDefault="000E48DC" w:rsidP="000E48DC">
            <w:pPr>
              <w:jc w:val="center"/>
              <w:textAlignment w:val="auto"/>
              <w:rPr>
                <w:color w:val="000000"/>
              </w:rPr>
            </w:pPr>
            <w:r w:rsidRPr="000E48DC">
              <w:rPr>
                <w:color w:val="000000"/>
              </w:rPr>
              <w:t>Hydrogen Gas</w:t>
            </w:r>
          </w:p>
        </w:tc>
      </w:tr>
      <w:tr w:rsidR="000E48DC" w:rsidRPr="000E48DC" w14:paraId="1BECFE52"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C45312A" w14:textId="77777777" w:rsidR="000E48DC" w:rsidRPr="000E48DC" w:rsidRDefault="000E48DC" w:rsidP="000E48DC">
            <w:pPr>
              <w:jc w:val="center"/>
              <w:textAlignment w:val="auto"/>
              <w:rPr>
                <w:color w:val="000000"/>
              </w:rPr>
            </w:pPr>
            <w:r w:rsidRPr="000E48DC">
              <w:rPr>
                <w:color w:val="000000"/>
              </w:rPr>
              <w:t>ERAU</w:t>
            </w:r>
          </w:p>
        </w:tc>
        <w:tc>
          <w:tcPr>
            <w:tcW w:w="5040" w:type="dxa"/>
            <w:tcBorders>
              <w:top w:val="nil"/>
              <w:left w:val="nil"/>
              <w:bottom w:val="single" w:sz="4" w:space="0" w:color="auto"/>
              <w:right w:val="single" w:sz="4" w:space="0" w:color="auto"/>
            </w:tcBorders>
            <w:shd w:val="clear" w:color="auto" w:fill="auto"/>
            <w:noWrap/>
            <w:vAlign w:val="bottom"/>
            <w:hideMark/>
          </w:tcPr>
          <w:p w14:paraId="257BDD7E" w14:textId="77777777" w:rsidR="000E48DC" w:rsidRPr="000E48DC" w:rsidRDefault="000E48DC" w:rsidP="000E48DC">
            <w:pPr>
              <w:jc w:val="center"/>
              <w:textAlignment w:val="auto"/>
              <w:rPr>
                <w:color w:val="000000"/>
              </w:rPr>
            </w:pPr>
            <w:r w:rsidRPr="000E48DC">
              <w:rPr>
                <w:color w:val="000000"/>
              </w:rPr>
              <w:t>Embry-Riddle Aeronautical University</w:t>
            </w:r>
          </w:p>
        </w:tc>
      </w:tr>
      <w:tr w:rsidR="000E48DC" w:rsidRPr="000E48DC" w14:paraId="21C5A9B6"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DE55791" w14:textId="77777777" w:rsidR="000E48DC" w:rsidRPr="000E48DC" w:rsidRDefault="000E48DC" w:rsidP="000E48DC">
            <w:pPr>
              <w:jc w:val="center"/>
              <w:textAlignment w:val="auto"/>
              <w:rPr>
                <w:color w:val="000000"/>
              </w:rPr>
            </w:pPr>
            <w:r w:rsidRPr="000E48DC">
              <w:rPr>
                <w:color w:val="000000"/>
              </w:rPr>
              <w:t>LHV</w:t>
            </w:r>
          </w:p>
        </w:tc>
        <w:tc>
          <w:tcPr>
            <w:tcW w:w="5040" w:type="dxa"/>
            <w:tcBorders>
              <w:top w:val="nil"/>
              <w:left w:val="nil"/>
              <w:bottom w:val="single" w:sz="4" w:space="0" w:color="auto"/>
              <w:right w:val="single" w:sz="4" w:space="0" w:color="auto"/>
            </w:tcBorders>
            <w:shd w:val="clear" w:color="auto" w:fill="auto"/>
            <w:noWrap/>
            <w:vAlign w:val="bottom"/>
            <w:hideMark/>
          </w:tcPr>
          <w:p w14:paraId="125D5655" w14:textId="77777777" w:rsidR="000E48DC" w:rsidRPr="000E48DC" w:rsidRDefault="000E48DC" w:rsidP="000E48DC">
            <w:pPr>
              <w:jc w:val="center"/>
              <w:textAlignment w:val="auto"/>
              <w:rPr>
                <w:color w:val="000000"/>
              </w:rPr>
            </w:pPr>
            <w:r w:rsidRPr="000E48DC">
              <w:rPr>
                <w:color w:val="000000"/>
              </w:rPr>
              <w:t>Lower Heating Value</w:t>
            </w:r>
          </w:p>
        </w:tc>
      </w:tr>
      <w:tr w:rsidR="000E48DC" w:rsidRPr="000E48DC" w14:paraId="1BC64ECF"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70C72C0" w14:textId="77777777" w:rsidR="000E48DC" w:rsidRPr="000E48DC" w:rsidRDefault="000E48DC" w:rsidP="000E48DC">
            <w:pPr>
              <w:jc w:val="center"/>
              <w:textAlignment w:val="auto"/>
              <w:rPr>
                <w:color w:val="000000"/>
              </w:rPr>
            </w:pPr>
            <w:r w:rsidRPr="000E48DC">
              <w:rPr>
                <w:color w:val="000000"/>
              </w:rPr>
              <w:t>ID</w:t>
            </w:r>
          </w:p>
        </w:tc>
        <w:tc>
          <w:tcPr>
            <w:tcW w:w="5040" w:type="dxa"/>
            <w:tcBorders>
              <w:top w:val="nil"/>
              <w:left w:val="nil"/>
              <w:bottom w:val="single" w:sz="4" w:space="0" w:color="auto"/>
              <w:right w:val="single" w:sz="4" w:space="0" w:color="auto"/>
            </w:tcBorders>
            <w:shd w:val="clear" w:color="auto" w:fill="auto"/>
            <w:noWrap/>
            <w:vAlign w:val="bottom"/>
            <w:hideMark/>
          </w:tcPr>
          <w:p w14:paraId="739AFC19" w14:textId="0C770E7E" w:rsidR="000E48DC" w:rsidRPr="000E48DC" w:rsidRDefault="000E48DC" w:rsidP="000E48DC">
            <w:pPr>
              <w:jc w:val="center"/>
              <w:textAlignment w:val="auto"/>
              <w:rPr>
                <w:color w:val="000000"/>
              </w:rPr>
            </w:pPr>
            <w:r w:rsidRPr="000E48DC">
              <w:rPr>
                <w:color w:val="000000"/>
              </w:rPr>
              <w:t>In</w:t>
            </w:r>
            <w:r w:rsidR="005D52AE">
              <w:rPr>
                <w:color w:val="000000"/>
              </w:rPr>
              <w:t>n</w:t>
            </w:r>
            <w:r w:rsidRPr="000E48DC">
              <w:rPr>
                <w:color w:val="000000"/>
              </w:rPr>
              <w:t>er Diameter</w:t>
            </w:r>
          </w:p>
        </w:tc>
      </w:tr>
      <w:tr w:rsidR="000E48DC" w:rsidRPr="000E48DC" w14:paraId="3C984956"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1CA1B44" w14:textId="77777777" w:rsidR="000E48DC" w:rsidRPr="000E48DC" w:rsidRDefault="000E48DC" w:rsidP="000E48DC">
            <w:pPr>
              <w:jc w:val="center"/>
              <w:textAlignment w:val="auto"/>
              <w:rPr>
                <w:color w:val="000000"/>
              </w:rPr>
            </w:pPr>
            <w:r w:rsidRPr="000E48DC">
              <w:rPr>
                <w:color w:val="000000"/>
              </w:rPr>
              <w:t>OD</w:t>
            </w:r>
          </w:p>
        </w:tc>
        <w:tc>
          <w:tcPr>
            <w:tcW w:w="5040" w:type="dxa"/>
            <w:tcBorders>
              <w:top w:val="nil"/>
              <w:left w:val="nil"/>
              <w:bottom w:val="single" w:sz="4" w:space="0" w:color="auto"/>
              <w:right w:val="single" w:sz="4" w:space="0" w:color="auto"/>
            </w:tcBorders>
            <w:shd w:val="clear" w:color="auto" w:fill="auto"/>
            <w:noWrap/>
            <w:vAlign w:val="bottom"/>
            <w:hideMark/>
          </w:tcPr>
          <w:p w14:paraId="6184BECB" w14:textId="77777777" w:rsidR="000E48DC" w:rsidRPr="000E48DC" w:rsidRDefault="000E48DC" w:rsidP="000E48DC">
            <w:pPr>
              <w:jc w:val="center"/>
              <w:textAlignment w:val="auto"/>
              <w:rPr>
                <w:color w:val="000000"/>
              </w:rPr>
            </w:pPr>
            <w:r w:rsidRPr="000E48DC">
              <w:rPr>
                <w:color w:val="000000"/>
              </w:rPr>
              <w:t>Outer Diameter</w:t>
            </w:r>
          </w:p>
        </w:tc>
      </w:tr>
      <w:tr w:rsidR="000E48DC" w:rsidRPr="000E48DC" w14:paraId="71E47F72"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9424F0B" w14:textId="77777777" w:rsidR="000E48DC" w:rsidRPr="000E48DC" w:rsidRDefault="000E48DC" w:rsidP="000E48DC">
            <w:pPr>
              <w:jc w:val="center"/>
              <w:textAlignment w:val="auto"/>
              <w:rPr>
                <w:color w:val="000000"/>
              </w:rPr>
            </w:pPr>
            <w:r w:rsidRPr="000E48DC">
              <w:rPr>
                <w:color w:val="000000"/>
              </w:rPr>
              <w:t>DOE</w:t>
            </w:r>
          </w:p>
        </w:tc>
        <w:tc>
          <w:tcPr>
            <w:tcW w:w="5040" w:type="dxa"/>
            <w:tcBorders>
              <w:top w:val="nil"/>
              <w:left w:val="nil"/>
              <w:bottom w:val="single" w:sz="4" w:space="0" w:color="auto"/>
              <w:right w:val="single" w:sz="4" w:space="0" w:color="auto"/>
            </w:tcBorders>
            <w:shd w:val="clear" w:color="auto" w:fill="auto"/>
            <w:noWrap/>
            <w:vAlign w:val="bottom"/>
            <w:hideMark/>
          </w:tcPr>
          <w:p w14:paraId="3FDF3AED" w14:textId="77777777" w:rsidR="000E48DC" w:rsidRPr="000E48DC" w:rsidRDefault="000E48DC" w:rsidP="000E48DC">
            <w:pPr>
              <w:jc w:val="center"/>
              <w:textAlignment w:val="auto"/>
              <w:rPr>
                <w:color w:val="000000"/>
              </w:rPr>
            </w:pPr>
            <w:r w:rsidRPr="000E48DC">
              <w:rPr>
                <w:color w:val="000000"/>
              </w:rPr>
              <w:t>Department of Energy</w:t>
            </w:r>
          </w:p>
        </w:tc>
      </w:tr>
      <w:tr w:rsidR="000E48DC" w:rsidRPr="000E48DC" w14:paraId="349EA522"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5FA2116" w14:textId="77777777" w:rsidR="000E48DC" w:rsidRPr="000E48DC" w:rsidRDefault="000E48DC" w:rsidP="000E48DC">
            <w:pPr>
              <w:jc w:val="center"/>
              <w:textAlignment w:val="auto"/>
              <w:rPr>
                <w:color w:val="000000"/>
              </w:rPr>
            </w:pPr>
            <w:r w:rsidRPr="000E48DC">
              <w:rPr>
                <w:color w:val="000000"/>
              </w:rPr>
              <w:t>PTFE</w:t>
            </w:r>
          </w:p>
        </w:tc>
        <w:tc>
          <w:tcPr>
            <w:tcW w:w="5040" w:type="dxa"/>
            <w:tcBorders>
              <w:top w:val="nil"/>
              <w:left w:val="nil"/>
              <w:bottom w:val="single" w:sz="4" w:space="0" w:color="auto"/>
              <w:right w:val="single" w:sz="4" w:space="0" w:color="auto"/>
            </w:tcBorders>
            <w:shd w:val="clear" w:color="auto" w:fill="auto"/>
            <w:noWrap/>
            <w:vAlign w:val="bottom"/>
            <w:hideMark/>
          </w:tcPr>
          <w:p w14:paraId="47D43FC1" w14:textId="77777777" w:rsidR="000E48DC" w:rsidRPr="000E48DC" w:rsidRDefault="000E48DC" w:rsidP="000E48DC">
            <w:pPr>
              <w:jc w:val="center"/>
              <w:textAlignment w:val="auto"/>
              <w:rPr>
                <w:color w:val="000000"/>
              </w:rPr>
            </w:pPr>
            <w:proofErr w:type="spellStart"/>
            <w:r w:rsidRPr="000E48DC">
              <w:rPr>
                <w:color w:val="000000"/>
              </w:rPr>
              <w:t>PolyTetraFluoroEthylene</w:t>
            </w:r>
            <w:proofErr w:type="spellEnd"/>
          </w:p>
        </w:tc>
      </w:tr>
      <w:tr w:rsidR="000E48DC" w:rsidRPr="000E48DC" w14:paraId="5A2D2E06"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531D0E8" w14:textId="77777777" w:rsidR="000E48DC" w:rsidRPr="000E48DC" w:rsidRDefault="000E48DC" w:rsidP="000E48DC">
            <w:pPr>
              <w:jc w:val="center"/>
              <w:textAlignment w:val="auto"/>
              <w:rPr>
                <w:color w:val="000000"/>
              </w:rPr>
            </w:pPr>
            <w:r w:rsidRPr="000E48DC">
              <w:rPr>
                <w:color w:val="000000"/>
              </w:rPr>
              <w:t>UHMW</w:t>
            </w:r>
          </w:p>
        </w:tc>
        <w:tc>
          <w:tcPr>
            <w:tcW w:w="5040" w:type="dxa"/>
            <w:tcBorders>
              <w:top w:val="nil"/>
              <w:left w:val="nil"/>
              <w:bottom w:val="single" w:sz="4" w:space="0" w:color="auto"/>
              <w:right w:val="single" w:sz="4" w:space="0" w:color="auto"/>
            </w:tcBorders>
            <w:shd w:val="clear" w:color="auto" w:fill="auto"/>
            <w:noWrap/>
            <w:vAlign w:val="bottom"/>
            <w:hideMark/>
          </w:tcPr>
          <w:p w14:paraId="23284008" w14:textId="77777777" w:rsidR="000E48DC" w:rsidRPr="000E48DC" w:rsidRDefault="000E48DC" w:rsidP="000E48DC">
            <w:pPr>
              <w:jc w:val="center"/>
              <w:textAlignment w:val="auto"/>
              <w:rPr>
                <w:color w:val="000000"/>
              </w:rPr>
            </w:pPr>
            <w:proofErr w:type="spellStart"/>
            <w:r w:rsidRPr="000E48DC">
              <w:rPr>
                <w:color w:val="000000"/>
              </w:rPr>
              <w:t>Ultra High</w:t>
            </w:r>
            <w:proofErr w:type="spellEnd"/>
            <w:r w:rsidRPr="000E48DC">
              <w:rPr>
                <w:color w:val="000000"/>
              </w:rPr>
              <w:t xml:space="preserve"> Molecular Weight Polyethylene</w:t>
            </w:r>
          </w:p>
        </w:tc>
      </w:tr>
      <w:tr w:rsidR="000E48DC" w:rsidRPr="000E48DC" w14:paraId="6A398032"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24B8216" w14:textId="77777777" w:rsidR="000E48DC" w:rsidRPr="000E48DC" w:rsidRDefault="000E48DC" w:rsidP="000E48DC">
            <w:pPr>
              <w:jc w:val="center"/>
              <w:textAlignment w:val="auto"/>
              <w:rPr>
                <w:color w:val="000000"/>
              </w:rPr>
            </w:pPr>
            <w:r w:rsidRPr="000E48DC">
              <w:rPr>
                <w:color w:val="000000"/>
              </w:rPr>
              <w:t>DC</w:t>
            </w:r>
          </w:p>
        </w:tc>
        <w:tc>
          <w:tcPr>
            <w:tcW w:w="5040" w:type="dxa"/>
            <w:tcBorders>
              <w:top w:val="nil"/>
              <w:left w:val="nil"/>
              <w:bottom w:val="single" w:sz="4" w:space="0" w:color="auto"/>
              <w:right w:val="single" w:sz="4" w:space="0" w:color="auto"/>
            </w:tcBorders>
            <w:shd w:val="clear" w:color="auto" w:fill="auto"/>
            <w:noWrap/>
            <w:vAlign w:val="bottom"/>
            <w:hideMark/>
          </w:tcPr>
          <w:p w14:paraId="75CA3AAA" w14:textId="77777777" w:rsidR="000E48DC" w:rsidRPr="000E48DC" w:rsidRDefault="000E48DC" w:rsidP="000E48DC">
            <w:pPr>
              <w:jc w:val="center"/>
              <w:textAlignment w:val="auto"/>
              <w:rPr>
                <w:color w:val="000000"/>
              </w:rPr>
            </w:pPr>
            <w:r w:rsidRPr="000E48DC">
              <w:rPr>
                <w:color w:val="000000"/>
              </w:rPr>
              <w:t>Direct Current</w:t>
            </w:r>
          </w:p>
        </w:tc>
      </w:tr>
      <w:tr w:rsidR="000E48DC" w:rsidRPr="000E48DC" w14:paraId="1926CB5B"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AF7E27E" w14:textId="77777777" w:rsidR="000E48DC" w:rsidRPr="000E48DC" w:rsidRDefault="000E48DC" w:rsidP="000E48DC">
            <w:pPr>
              <w:jc w:val="center"/>
              <w:textAlignment w:val="auto"/>
              <w:rPr>
                <w:color w:val="000000"/>
              </w:rPr>
            </w:pPr>
            <w:r w:rsidRPr="000E48DC">
              <w:rPr>
                <w:color w:val="000000"/>
              </w:rPr>
              <w:t>STP</w:t>
            </w:r>
          </w:p>
        </w:tc>
        <w:tc>
          <w:tcPr>
            <w:tcW w:w="5040" w:type="dxa"/>
            <w:tcBorders>
              <w:top w:val="nil"/>
              <w:left w:val="nil"/>
              <w:bottom w:val="single" w:sz="4" w:space="0" w:color="auto"/>
              <w:right w:val="single" w:sz="4" w:space="0" w:color="auto"/>
            </w:tcBorders>
            <w:shd w:val="clear" w:color="auto" w:fill="auto"/>
            <w:noWrap/>
            <w:vAlign w:val="bottom"/>
            <w:hideMark/>
          </w:tcPr>
          <w:p w14:paraId="52B8DDEE" w14:textId="6254457E" w:rsidR="000E48DC" w:rsidRPr="000E48DC" w:rsidRDefault="000E48DC" w:rsidP="000E48DC">
            <w:pPr>
              <w:jc w:val="center"/>
              <w:textAlignment w:val="auto"/>
              <w:rPr>
                <w:color w:val="000000"/>
              </w:rPr>
            </w:pPr>
            <w:r w:rsidRPr="000E48DC">
              <w:rPr>
                <w:color w:val="000000"/>
              </w:rPr>
              <w:t xml:space="preserve">Standard </w:t>
            </w:r>
            <w:r w:rsidR="000E02A9" w:rsidRPr="000E48DC">
              <w:rPr>
                <w:color w:val="000000"/>
              </w:rPr>
              <w:t>Temperature</w:t>
            </w:r>
            <w:r w:rsidRPr="000E48DC">
              <w:rPr>
                <w:color w:val="000000"/>
              </w:rPr>
              <w:t xml:space="preserve"> and Pressure</w:t>
            </w:r>
          </w:p>
        </w:tc>
      </w:tr>
      <w:tr w:rsidR="000E48DC" w:rsidRPr="000E48DC" w14:paraId="210A40D6"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0541803" w14:textId="77777777" w:rsidR="000E48DC" w:rsidRPr="000E48DC" w:rsidRDefault="000E48DC" w:rsidP="000E48DC">
            <w:pPr>
              <w:jc w:val="center"/>
              <w:textAlignment w:val="auto"/>
              <w:rPr>
                <w:color w:val="000000"/>
              </w:rPr>
            </w:pPr>
            <w:r w:rsidRPr="000E48DC">
              <w:rPr>
                <w:color w:val="000000"/>
              </w:rPr>
              <w:t>TPI</w:t>
            </w:r>
          </w:p>
        </w:tc>
        <w:tc>
          <w:tcPr>
            <w:tcW w:w="5040" w:type="dxa"/>
            <w:tcBorders>
              <w:top w:val="nil"/>
              <w:left w:val="nil"/>
              <w:bottom w:val="single" w:sz="4" w:space="0" w:color="auto"/>
              <w:right w:val="single" w:sz="4" w:space="0" w:color="auto"/>
            </w:tcBorders>
            <w:shd w:val="clear" w:color="auto" w:fill="auto"/>
            <w:noWrap/>
            <w:vAlign w:val="bottom"/>
            <w:hideMark/>
          </w:tcPr>
          <w:p w14:paraId="3529D62D" w14:textId="77777777" w:rsidR="000E48DC" w:rsidRPr="000E48DC" w:rsidRDefault="000E48DC" w:rsidP="000E48DC">
            <w:pPr>
              <w:jc w:val="center"/>
              <w:textAlignment w:val="auto"/>
              <w:rPr>
                <w:color w:val="000000"/>
              </w:rPr>
            </w:pPr>
            <w:r w:rsidRPr="000E48DC">
              <w:rPr>
                <w:color w:val="000000"/>
              </w:rPr>
              <w:t>Threads Per Inch</w:t>
            </w:r>
          </w:p>
        </w:tc>
      </w:tr>
      <w:tr w:rsidR="000E48DC" w:rsidRPr="000E48DC" w14:paraId="61208BC1" w14:textId="77777777" w:rsidTr="002A038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166145B" w14:textId="77777777" w:rsidR="000E48DC" w:rsidRPr="000E48DC" w:rsidRDefault="000E48DC" w:rsidP="000E48DC">
            <w:pPr>
              <w:jc w:val="center"/>
              <w:textAlignment w:val="auto"/>
              <w:rPr>
                <w:color w:val="000000"/>
              </w:rPr>
            </w:pPr>
            <w:r w:rsidRPr="000E48DC">
              <w:rPr>
                <w:color w:val="000000"/>
              </w:rPr>
              <w:t>IUI</w:t>
            </w:r>
          </w:p>
        </w:tc>
        <w:tc>
          <w:tcPr>
            <w:tcW w:w="5040" w:type="dxa"/>
            <w:tcBorders>
              <w:top w:val="nil"/>
              <w:left w:val="nil"/>
              <w:bottom w:val="single" w:sz="4" w:space="0" w:color="auto"/>
              <w:right w:val="single" w:sz="4" w:space="0" w:color="auto"/>
            </w:tcBorders>
            <w:shd w:val="clear" w:color="auto" w:fill="auto"/>
            <w:noWrap/>
            <w:vAlign w:val="bottom"/>
            <w:hideMark/>
          </w:tcPr>
          <w:p w14:paraId="6427ACE4" w14:textId="77777777" w:rsidR="000E48DC" w:rsidRPr="000E48DC" w:rsidRDefault="000E48DC" w:rsidP="000E48DC">
            <w:pPr>
              <w:jc w:val="center"/>
              <w:textAlignment w:val="auto"/>
              <w:rPr>
                <w:color w:val="000000"/>
              </w:rPr>
            </w:pPr>
            <w:r w:rsidRPr="000E48DC">
              <w:rPr>
                <w:color w:val="000000"/>
              </w:rPr>
              <w:t>Interactive User Interface</w:t>
            </w:r>
          </w:p>
        </w:tc>
      </w:tr>
    </w:tbl>
    <w:p w14:paraId="4B91FE2C" w14:textId="77777777" w:rsidR="006723D4" w:rsidRPr="00780ECC" w:rsidRDefault="006723D4" w:rsidP="00780ECC">
      <w:pPr>
        <w:spacing w:after="160" w:line="259" w:lineRule="auto"/>
        <w:textAlignment w:val="auto"/>
        <w:rPr>
          <w:b/>
          <w:sz w:val="36"/>
          <w:szCs w:val="36"/>
        </w:rPr>
        <w:sectPr w:rsidR="006723D4" w:rsidRPr="00780ECC" w:rsidSect="0057588A">
          <w:headerReference w:type="default" r:id="rId15"/>
          <w:footerReference w:type="default" r:id="rId16"/>
          <w:pgSz w:w="12240" w:h="15840"/>
          <w:pgMar w:top="1440" w:right="1440" w:bottom="1440" w:left="1440" w:header="720" w:footer="720" w:gutter="0"/>
          <w:pgNumType w:fmt="lowerRoman" w:start="1"/>
          <w:cols w:space="720"/>
          <w:docGrid w:linePitch="360"/>
        </w:sectPr>
      </w:pPr>
    </w:p>
    <w:p w14:paraId="13044155" w14:textId="134D2C68" w:rsidR="00B436B7" w:rsidRDefault="00B436B7" w:rsidP="00411756">
      <w:pPr>
        <w:pStyle w:val="Heading1"/>
      </w:pPr>
      <w:bookmarkStart w:id="5" w:name="_Toc121574908"/>
      <w:bookmarkStart w:id="6" w:name="_Toc121686597"/>
      <w:r>
        <w:t>Introduction and System Overview</w:t>
      </w:r>
      <w:bookmarkEnd w:id="5"/>
      <w:bookmarkEnd w:id="6"/>
    </w:p>
    <w:p w14:paraId="50BA136A" w14:textId="7E1AB655" w:rsidR="00521C57" w:rsidRDefault="00521C57" w:rsidP="00521C57">
      <w:pPr>
        <w:pStyle w:val="Heading2"/>
      </w:pPr>
      <w:bookmarkStart w:id="7" w:name="_Toc121574909"/>
      <w:bookmarkStart w:id="8" w:name="_Toc121686598"/>
      <w:r>
        <w:t>Introduction</w:t>
      </w:r>
      <w:bookmarkEnd w:id="7"/>
      <w:bookmarkEnd w:id="8"/>
    </w:p>
    <w:p w14:paraId="2E4C91C8" w14:textId="0732F0CD" w:rsidR="00127B53" w:rsidRPr="00D34BF6" w:rsidRDefault="00127B53" w:rsidP="00127B53">
      <w:r w:rsidRPr="00FD48BD">
        <w:t xml:space="preserve">The DOE is </w:t>
      </w:r>
      <w:r w:rsidR="000D726E">
        <w:t xml:space="preserve">currently funding 32 million </w:t>
      </w:r>
      <w:r w:rsidR="00DE0A86">
        <w:t>for clean hydrogen production and storage</w:t>
      </w:r>
      <w:r w:rsidR="008A0DEE">
        <w:t xml:space="preserve"> [</w:t>
      </w:r>
      <w:r w:rsidR="001238CD" w:rsidRPr="001238CD">
        <w:t>1</w:t>
      </w:r>
      <w:r w:rsidR="00E40AFE" w:rsidRPr="001238CD">
        <w:t>]</w:t>
      </w:r>
      <w:r w:rsidRPr="001238CD">
        <w:t>.</w:t>
      </w:r>
      <w:r w:rsidRPr="00FD48BD">
        <w:t xml:space="preserve"> This creates interest within Embry-Riddle to create </w:t>
      </w:r>
      <w:r w:rsidR="001B1306">
        <w:t>energy lab</w:t>
      </w:r>
      <w:r w:rsidRPr="00FD48BD">
        <w:t xml:space="preserve"> demonstrator</w:t>
      </w:r>
      <w:r w:rsidR="00635869">
        <w:t>s</w:t>
      </w:r>
      <w:commentRangeStart w:id="9"/>
      <w:r w:rsidRPr="00FD48BD">
        <w:t xml:space="preserve"> </w:t>
      </w:r>
      <w:commentRangeEnd w:id="9"/>
      <w:r w:rsidR="00DC53FC">
        <w:rPr>
          <w:rStyle w:val="CommentReference"/>
        </w:rPr>
        <w:commentReference w:id="9"/>
      </w:r>
      <w:r w:rsidRPr="00FD48BD">
        <w:t xml:space="preserve">that teaches the </w:t>
      </w:r>
      <w:r w:rsidR="003F1545">
        <w:t xml:space="preserve">engineering </w:t>
      </w:r>
      <w:r w:rsidR="00F034C8">
        <w:t>students</w:t>
      </w:r>
      <w:r w:rsidRPr="00FD48BD">
        <w:t xml:space="preserve"> about hydrogen fuel and storage.​</w:t>
      </w:r>
    </w:p>
    <w:p w14:paraId="7E1AFE11" w14:textId="77777777" w:rsidR="00521C57" w:rsidRDefault="00521C57" w:rsidP="00D34BF6">
      <w:pPr>
        <w:rPr>
          <w:b/>
          <w:bCs/>
        </w:rPr>
      </w:pPr>
    </w:p>
    <w:p w14:paraId="215B1849" w14:textId="1AE73222" w:rsidR="00D34BF6" w:rsidRPr="00FD48BD" w:rsidRDefault="00300B19" w:rsidP="00521C57">
      <w:pPr>
        <w:pStyle w:val="Heading2"/>
      </w:pPr>
      <w:bookmarkStart w:id="10" w:name="_Toc121574910"/>
      <w:bookmarkStart w:id="11" w:name="_Toc121686599"/>
      <w:r>
        <w:t>Problem Statement</w:t>
      </w:r>
      <w:bookmarkEnd w:id="10"/>
      <w:bookmarkEnd w:id="11"/>
    </w:p>
    <w:p w14:paraId="573C0A00" w14:textId="70DEB2DB" w:rsidR="002006C7" w:rsidRDefault="00A5143D" w:rsidP="00EB1A4F">
      <w:r>
        <w:t xml:space="preserve">Embry-Riddle </w:t>
      </w:r>
      <w:r w:rsidR="002E28CC">
        <w:t>has tasked ERH2 with creating a demonstrator to produce and store hydrogen gas</w:t>
      </w:r>
      <w:r w:rsidR="00E274EC">
        <w:t xml:space="preserve"> to run a 1</w:t>
      </w:r>
      <w:r w:rsidR="00BE6D4E">
        <w:t>-W</w:t>
      </w:r>
      <w:r w:rsidR="00E274EC">
        <w:t>att fuel cell</w:t>
      </w:r>
      <w:r w:rsidR="002E28CC">
        <w:t xml:space="preserve">. </w:t>
      </w:r>
      <w:r w:rsidR="00EC77B9">
        <w:t xml:space="preserve">Doing so requires the </w:t>
      </w:r>
      <w:r w:rsidR="001C025B">
        <w:t>demonstrator</w:t>
      </w:r>
      <w:r w:rsidR="00EC77B9">
        <w:t xml:space="preserve"> to</w:t>
      </w:r>
      <w:r w:rsidR="001C025B">
        <w:t xml:space="preserve"> </w:t>
      </w:r>
      <w:r w:rsidR="005A1C7A">
        <w:t>produc</w:t>
      </w:r>
      <w:r w:rsidR="00EC77B9">
        <w:t>e</w:t>
      </w:r>
      <w:r w:rsidR="005A1C7A">
        <w:t xml:space="preserve"> 0.0</w:t>
      </w:r>
      <w:r w:rsidR="00612CAF">
        <w:t>0</w:t>
      </w:r>
      <w:r w:rsidR="005A1C7A">
        <w:t>2 grams</w:t>
      </w:r>
      <w:r w:rsidR="008608D3">
        <w:t xml:space="preserve"> of hydrogen gas</w:t>
      </w:r>
      <w:r w:rsidR="007E16FE">
        <w:t xml:space="preserve"> every </w:t>
      </w:r>
      <w:r w:rsidR="00612CAF">
        <w:t xml:space="preserve">minute, </w:t>
      </w:r>
      <w:r w:rsidR="00EE2636">
        <w:t>stor</w:t>
      </w:r>
      <w:r w:rsidR="00EC77B9">
        <w:t>e</w:t>
      </w:r>
      <w:r w:rsidR="001B66EB">
        <w:t xml:space="preserve"> </w:t>
      </w:r>
      <w:r w:rsidR="00DB53CD">
        <w:t>at least</w:t>
      </w:r>
      <w:r w:rsidR="001B66EB">
        <w:t xml:space="preserve"> 0.04 </w:t>
      </w:r>
      <w:r w:rsidR="00872545">
        <w:t>grams of hydrogen gas</w:t>
      </w:r>
      <w:r w:rsidR="00281E2D">
        <w:t xml:space="preserve"> to run the fuel cell for 20 minutes</w:t>
      </w:r>
      <w:r w:rsidR="00E04A29">
        <w:t>, display these values to the viewers</w:t>
      </w:r>
      <w:r w:rsidR="00C87B63">
        <w:t>, and</w:t>
      </w:r>
      <w:r w:rsidR="00DB53CD">
        <w:t xml:space="preserve"> </w:t>
      </w:r>
      <w:r w:rsidR="000133CE">
        <w:t xml:space="preserve">maintain safety. </w:t>
      </w:r>
      <w:r w:rsidR="00362680">
        <w:t>The complete list of requirements is outlined in</w:t>
      </w:r>
      <w:r w:rsidR="00E33D48">
        <w:t xml:space="preserve"> </w:t>
      </w:r>
      <w:r w:rsidR="00FD5CDD">
        <w:fldChar w:fldCharType="begin"/>
      </w:r>
      <w:r w:rsidR="00FD5CDD">
        <w:instrText xml:space="preserve"> REF _Ref119598031 \h </w:instrText>
      </w:r>
      <w:r w:rsidR="00FD5CDD">
        <w:fldChar w:fldCharType="separate"/>
      </w:r>
      <w:r w:rsidR="00B34FD8">
        <w:t>Appendix A: Requirements</w:t>
      </w:r>
      <w:r w:rsidR="00FD5CDD">
        <w:fldChar w:fldCharType="end"/>
      </w:r>
      <w:r w:rsidR="00FD5CDD">
        <w:t>.</w:t>
      </w:r>
    </w:p>
    <w:p w14:paraId="68ED894E" w14:textId="77777777" w:rsidR="00EB1A4F" w:rsidRDefault="00EB1A4F" w:rsidP="00EB1A4F"/>
    <w:p w14:paraId="6EB0E064" w14:textId="16A72107" w:rsidR="00CC6F95" w:rsidRPr="00CC6F95" w:rsidRDefault="00B07C2C" w:rsidP="003F687A">
      <w:pPr>
        <w:pStyle w:val="Heading2"/>
      </w:pPr>
      <w:bookmarkStart w:id="12" w:name="_Toc121574911"/>
      <w:bookmarkStart w:id="13" w:name="_Toc121686600"/>
      <w:r>
        <w:t>Purpose and Benefits</w:t>
      </w:r>
      <w:bookmarkEnd w:id="12"/>
      <w:bookmarkEnd w:id="13"/>
    </w:p>
    <w:p w14:paraId="6FD1F978" w14:textId="51734E56" w:rsidR="00B07C2C" w:rsidRDefault="00AD6BCA" w:rsidP="00834253">
      <w:pPr>
        <w:rPr>
          <w:rStyle w:val="eop"/>
          <w:color w:val="000000"/>
          <w:shd w:val="clear" w:color="auto" w:fill="FFFFFF"/>
        </w:rPr>
      </w:pPr>
      <w:r>
        <w:rPr>
          <w:rStyle w:val="normaltextrun"/>
          <w:color w:val="000000"/>
          <w:shd w:val="clear" w:color="auto" w:fill="FFFFFF"/>
        </w:rPr>
        <w:t xml:space="preserve">The purpose of Embry-Riddle Hydrogen is to generate and store hydrogen to power </w:t>
      </w:r>
      <w:r w:rsidR="000865B1">
        <w:rPr>
          <w:rStyle w:val="normaltextrun"/>
          <w:color w:val="000000"/>
          <w:shd w:val="clear" w:color="auto" w:fill="FFFFFF"/>
        </w:rPr>
        <w:t>the Embry-Riddle 1</w:t>
      </w:r>
      <w:r w:rsidR="00313832">
        <w:rPr>
          <w:rStyle w:val="normaltextrun"/>
          <w:color w:val="000000"/>
          <w:shd w:val="clear" w:color="auto" w:fill="FFFFFF"/>
        </w:rPr>
        <w:t>-</w:t>
      </w:r>
      <w:r w:rsidR="000865B1">
        <w:rPr>
          <w:rStyle w:val="normaltextrun"/>
          <w:color w:val="000000"/>
          <w:shd w:val="clear" w:color="auto" w:fill="FFFFFF"/>
        </w:rPr>
        <w:t>Watt</w:t>
      </w:r>
      <w:r>
        <w:rPr>
          <w:rStyle w:val="normaltextrun"/>
          <w:color w:val="000000"/>
          <w:shd w:val="clear" w:color="auto" w:fill="FFFFFF"/>
        </w:rPr>
        <w:t xml:space="preserve"> fuel cell as a demonstrator to educate the population of Embry-Riddle Prescott about hydrogen as an alternative fuel source and </w:t>
      </w:r>
      <w:r w:rsidR="00042712">
        <w:rPr>
          <w:rStyle w:val="normaltextrun"/>
          <w:color w:val="000000"/>
          <w:shd w:val="clear" w:color="auto" w:fill="FFFFFF"/>
        </w:rPr>
        <w:t>hydrogen</w:t>
      </w:r>
      <w:r>
        <w:rPr>
          <w:rStyle w:val="normaltextrun"/>
          <w:color w:val="000000"/>
          <w:shd w:val="clear" w:color="auto" w:fill="FFFFFF"/>
        </w:rPr>
        <w:t xml:space="preserve"> material storage.</w:t>
      </w:r>
      <w:r w:rsidR="000865B1">
        <w:rPr>
          <w:rStyle w:val="normaltextrun"/>
          <w:color w:val="000000"/>
          <w:shd w:val="clear" w:color="auto" w:fill="FFFFFF"/>
        </w:rPr>
        <w:t xml:space="preserve"> </w:t>
      </w:r>
      <w:r w:rsidR="00DA2BE4">
        <w:rPr>
          <w:rStyle w:val="normaltextrun"/>
          <w:color w:val="000000"/>
          <w:shd w:val="clear" w:color="auto" w:fill="FFFFFF"/>
        </w:rPr>
        <w:t xml:space="preserve">The design is affordable, innovative, and demonstrates the use and storage of hydrogen as a fuel. </w:t>
      </w:r>
      <w:r w:rsidR="006E5363">
        <w:rPr>
          <w:rStyle w:val="normaltextrun"/>
          <w:color w:val="000000"/>
          <w:shd w:val="clear" w:color="auto" w:fill="FFFFFF"/>
        </w:rPr>
        <w:t xml:space="preserve">The design consists of </w:t>
      </w:r>
      <w:r w:rsidR="008102C5">
        <w:rPr>
          <w:rStyle w:val="normaltextrun"/>
          <w:color w:val="000000"/>
          <w:shd w:val="clear" w:color="auto" w:fill="FFFFFF"/>
        </w:rPr>
        <w:t>an</w:t>
      </w:r>
      <w:r w:rsidR="006E5363">
        <w:rPr>
          <w:rStyle w:val="normaltextrun"/>
          <w:color w:val="000000"/>
          <w:shd w:val="clear" w:color="auto" w:fill="FFFFFF"/>
        </w:rPr>
        <w:t xml:space="preserve"> </w:t>
      </w:r>
      <w:r w:rsidR="00992771">
        <w:rPr>
          <w:rStyle w:val="normaltextrun"/>
          <w:color w:val="000000"/>
          <w:shd w:val="clear" w:color="auto" w:fill="FFFFFF"/>
        </w:rPr>
        <w:t>e</w:t>
      </w:r>
      <w:r w:rsidR="00B43D67">
        <w:rPr>
          <w:rStyle w:val="normaltextrun"/>
          <w:color w:val="000000"/>
          <w:shd w:val="clear" w:color="auto" w:fill="FFFFFF"/>
        </w:rPr>
        <w:t xml:space="preserve">lectrolysis </w:t>
      </w:r>
      <w:r w:rsidR="008102C5">
        <w:rPr>
          <w:rStyle w:val="normaltextrun"/>
          <w:color w:val="000000"/>
          <w:shd w:val="clear" w:color="auto" w:fill="FFFFFF"/>
        </w:rPr>
        <w:t>machine</w:t>
      </w:r>
      <w:r w:rsidR="00992771">
        <w:rPr>
          <w:rStyle w:val="normaltextrun"/>
          <w:color w:val="000000"/>
          <w:shd w:val="clear" w:color="auto" w:fill="FFFFFF"/>
        </w:rPr>
        <w:t xml:space="preserve"> and</w:t>
      </w:r>
      <w:r w:rsidR="008102C5">
        <w:rPr>
          <w:rStyle w:val="normaltextrun"/>
          <w:color w:val="000000"/>
          <w:shd w:val="clear" w:color="auto" w:fill="FFFFFF"/>
        </w:rPr>
        <w:t xml:space="preserve"> </w:t>
      </w:r>
      <w:r w:rsidR="00B43D67">
        <w:rPr>
          <w:rStyle w:val="normaltextrun"/>
          <w:color w:val="000000"/>
          <w:shd w:val="clear" w:color="auto" w:fill="FFFFFF"/>
        </w:rPr>
        <w:t>material storage</w:t>
      </w:r>
      <w:r w:rsidR="002A7B79">
        <w:rPr>
          <w:rStyle w:val="normaltextrun"/>
          <w:color w:val="000000"/>
          <w:shd w:val="clear" w:color="auto" w:fill="FFFFFF"/>
        </w:rPr>
        <w:t xml:space="preserve"> of hydrogen gas</w:t>
      </w:r>
      <w:r w:rsidR="00992771">
        <w:rPr>
          <w:rStyle w:val="normaltextrun"/>
          <w:color w:val="000000"/>
          <w:shd w:val="clear" w:color="auto" w:fill="FFFFFF"/>
        </w:rPr>
        <w:t>.</w:t>
      </w:r>
      <w:r w:rsidR="006E5363">
        <w:rPr>
          <w:rStyle w:val="normaltextrun"/>
          <w:color w:val="000000"/>
          <w:shd w:val="clear" w:color="auto" w:fill="FFFFFF"/>
        </w:rPr>
        <w:t xml:space="preserve"> </w:t>
      </w:r>
      <w:r w:rsidR="00DA2BE4">
        <w:rPr>
          <w:rStyle w:val="normaltextrun"/>
          <w:color w:val="000000"/>
          <w:shd w:val="clear" w:color="auto" w:fill="FFFFFF"/>
        </w:rPr>
        <w:t xml:space="preserve">Electrolysis is scalable </w:t>
      </w:r>
      <w:r w:rsidR="00224073">
        <w:rPr>
          <w:rStyle w:val="normaltextrun"/>
          <w:color w:val="000000"/>
          <w:shd w:val="clear" w:color="auto" w:fill="FFFFFF"/>
        </w:rPr>
        <w:t xml:space="preserve">and produces </w:t>
      </w:r>
      <w:r w:rsidR="0083763A">
        <w:rPr>
          <w:rStyle w:val="normaltextrun"/>
          <w:color w:val="000000"/>
          <w:shd w:val="clear" w:color="auto" w:fill="FFFFFF"/>
        </w:rPr>
        <w:t>more than the required 0.02 grams</w:t>
      </w:r>
      <w:r w:rsidR="00C341B5">
        <w:rPr>
          <w:rStyle w:val="normaltextrun"/>
          <w:color w:val="000000"/>
          <w:shd w:val="clear" w:color="auto" w:fill="FFFFFF"/>
        </w:rPr>
        <w:t xml:space="preserve"> to run the fuel cell for </w:t>
      </w:r>
      <w:r w:rsidR="00455688">
        <w:rPr>
          <w:rStyle w:val="normaltextrun"/>
          <w:color w:val="000000"/>
          <w:shd w:val="clear" w:color="auto" w:fill="FFFFFF"/>
        </w:rPr>
        <w:t>10</w:t>
      </w:r>
      <w:r w:rsidR="00C341B5">
        <w:rPr>
          <w:rStyle w:val="normaltextrun"/>
          <w:color w:val="000000"/>
          <w:shd w:val="clear" w:color="auto" w:fill="FFFFFF"/>
        </w:rPr>
        <w:t xml:space="preserve"> </w:t>
      </w:r>
      <w:r w:rsidR="003A4E2B">
        <w:rPr>
          <w:rStyle w:val="normaltextrun"/>
          <w:color w:val="000000"/>
          <w:shd w:val="clear" w:color="auto" w:fill="FFFFFF"/>
        </w:rPr>
        <w:t>minutes</w:t>
      </w:r>
      <w:r w:rsidR="00DA2BE4">
        <w:rPr>
          <w:rStyle w:val="normaltextrun"/>
          <w:color w:val="000000"/>
          <w:shd w:val="clear" w:color="auto" w:fill="FFFFFF"/>
        </w:rPr>
        <w:t xml:space="preserve">. </w:t>
      </w:r>
      <w:r w:rsidR="00C86A22">
        <w:rPr>
          <w:rStyle w:val="normaltextrun"/>
          <w:color w:val="000000"/>
          <w:shd w:val="clear" w:color="auto" w:fill="FFFFFF"/>
        </w:rPr>
        <w:t>M</w:t>
      </w:r>
      <w:r w:rsidR="00DA2BE4">
        <w:rPr>
          <w:rStyle w:val="normaltextrun"/>
          <w:color w:val="000000"/>
          <w:shd w:val="clear" w:color="auto" w:fill="FFFFFF"/>
        </w:rPr>
        <w:t xml:space="preserve">aterial storage is an exciting new way to store the hydrogen that does not require </w:t>
      </w:r>
      <w:r w:rsidR="00C86A22">
        <w:rPr>
          <w:rStyle w:val="normaltextrun"/>
          <w:color w:val="000000"/>
          <w:shd w:val="clear" w:color="auto" w:fill="FFFFFF"/>
        </w:rPr>
        <w:t>c</w:t>
      </w:r>
      <w:r w:rsidR="00DA2BE4">
        <w:rPr>
          <w:rStyle w:val="normaltextrun"/>
          <w:color w:val="000000"/>
          <w:shd w:val="clear" w:color="auto" w:fill="FFFFFF"/>
        </w:rPr>
        <w:t>ompression and is portable. Using</w:t>
      </w:r>
      <w:commentRangeStart w:id="14"/>
      <w:r w:rsidR="00DA2BE4">
        <w:rPr>
          <w:rStyle w:val="normaltextrun"/>
          <w:color w:val="000000"/>
          <w:shd w:val="clear" w:color="auto" w:fill="FFFFFF"/>
        </w:rPr>
        <w:t xml:space="preserve"> material </w:t>
      </w:r>
      <w:commentRangeEnd w:id="14"/>
      <w:r w:rsidR="00787E3E">
        <w:rPr>
          <w:rStyle w:val="CommentReference"/>
        </w:rPr>
        <w:commentReference w:id="14"/>
      </w:r>
      <w:r w:rsidR="002662B2">
        <w:rPr>
          <w:rStyle w:val="normaltextrun"/>
          <w:color w:val="000000"/>
          <w:shd w:val="clear" w:color="auto" w:fill="FFFFFF"/>
        </w:rPr>
        <w:t xml:space="preserve">storage </w:t>
      </w:r>
      <w:r w:rsidR="00DA2BE4">
        <w:rPr>
          <w:rStyle w:val="normaltextrun"/>
          <w:color w:val="000000"/>
          <w:shd w:val="clear" w:color="auto" w:fill="FFFFFF"/>
        </w:rPr>
        <w:t>is a great demonstrator because it is visible and safe for interaction with the public.</w:t>
      </w:r>
      <w:r>
        <w:rPr>
          <w:rStyle w:val="eop"/>
          <w:color w:val="000000"/>
          <w:shd w:val="clear" w:color="auto" w:fill="FFFFFF"/>
        </w:rPr>
        <w:t> </w:t>
      </w:r>
    </w:p>
    <w:p w14:paraId="054E7069" w14:textId="36218092" w:rsidR="00B07C2C" w:rsidRDefault="00B07C2C" w:rsidP="003F687A"/>
    <w:p w14:paraId="165FF5FC" w14:textId="70D0D5BE" w:rsidR="00E10A94" w:rsidRPr="00E10A94" w:rsidRDefault="5B7AEC81" w:rsidP="00BA2DDF">
      <w:pPr>
        <w:pStyle w:val="Heading1"/>
      </w:pPr>
      <w:bookmarkStart w:id="15" w:name="_Toc121574912"/>
      <w:bookmarkStart w:id="16" w:name="_Toc121686601"/>
      <w:r>
        <w:t>System Description</w:t>
      </w:r>
      <w:bookmarkEnd w:id="15"/>
      <w:bookmarkEnd w:id="16"/>
    </w:p>
    <w:p w14:paraId="4C87DA0D" w14:textId="7ADAFA72" w:rsidR="002047C6" w:rsidRDefault="5B7AEC81" w:rsidP="000D7669">
      <w:r>
        <w:t>The ERH2 system consists of</w:t>
      </w:r>
      <w:r w:rsidR="00E13701">
        <w:t xml:space="preserve"> an alkaline electrolysis </w:t>
      </w:r>
      <w:r w:rsidR="00902474">
        <w:t>system that produces 0</w:t>
      </w:r>
      <w:commentRangeStart w:id="17"/>
      <w:r w:rsidR="00902474">
        <w:t>.1</w:t>
      </w:r>
      <w:r w:rsidR="0004559C">
        <w:t>25</w:t>
      </w:r>
      <w:r w:rsidR="00902474">
        <w:t xml:space="preserve"> </w:t>
      </w:r>
      <w:commentRangeEnd w:id="17"/>
      <w:r w:rsidR="00F12934">
        <w:rPr>
          <w:rStyle w:val="CommentReference"/>
        </w:rPr>
        <w:commentReference w:id="17"/>
      </w:r>
      <w:r w:rsidR="00902474">
        <w:t xml:space="preserve">grams of hydrogen </w:t>
      </w:r>
      <w:r w:rsidR="006C4D31">
        <w:t>every 10 minutes, graphitic carbon nitride material storage that store</w:t>
      </w:r>
      <w:r w:rsidR="00DA1F8B">
        <w:t>s</w:t>
      </w:r>
      <w:r w:rsidR="006C4D31">
        <w:t xml:space="preserve"> at least 0.04 grams of hydrogen</w:t>
      </w:r>
      <w:r w:rsidR="0077483A">
        <w:t xml:space="preserve">, and </w:t>
      </w:r>
      <w:r w:rsidR="00DA69AA">
        <w:t xml:space="preserve">interactive </w:t>
      </w:r>
      <w:r w:rsidR="00763728">
        <w:t xml:space="preserve">displays </w:t>
      </w:r>
      <w:r w:rsidR="00035F8F">
        <w:t>that educate viewers</w:t>
      </w:r>
      <w:r w:rsidR="001B6737">
        <w:t xml:space="preserve"> on the processes.</w:t>
      </w:r>
      <w:r>
        <w:t xml:space="preserve"> </w:t>
      </w:r>
      <w:r w:rsidR="00776E76">
        <w:t xml:space="preserve">The system contains </w:t>
      </w:r>
      <w:r w:rsidR="00281E2D">
        <w:t>five</w:t>
      </w:r>
      <w:r>
        <w:t xml:space="preserve"> different </w:t>
      </w:r>
      <w:r w:rsidR="00DA69AA">
        <w:t>subsystems:</w:t>
      </w:r>
      <w:r>
        <w:t xml:space="preserve"> the electrolysis, material storage, piping, extraction, and the interactive user interface. The </w:t>
      </w:r>
      <w:r w:rsidR="007316DB">
        <w:t xml:space="preserve">ERH2 </w:t>
      </w:r>
      <w:r w:rsidR="002C1C08">
        <w:t>system overview</w:t>
      </w:r>
      <w:r>
        <w:t xml:space="preserve"> </w:t>
      </w:r>
      <w:r w:rsidR="002C1C08">
        <w:t xml:space="preserve">is </w:t>
      </w:r>
      <w:r>
        <w:t>below</w:t>
      </w:r>
      <w:r w:rsidR="0075502E">
        <w:t xml:space="preserve"> in</w:t>
      </w:r>
      <w:r w:rsidR="00D37C19">
        <w:t xml:space="preserve"> </w:t>
      </w:r>
      <w:r w:rsidR="00D37C19">
        <w:fldChar w:fldCharType="begin"/>
      </w:r>
      <w:r w:rsidR="00D37C19">
        <w:instrText xml:space="preserve"> REF _Ref121657060 \h </w:instrText>
      </w:r>
      <w:r w:rsidR="00D37C19">
        <w:fldChar w:fldCharType="separate"/>
      </w:r>
      <w:r w:rsidR="00B34FD8" w:rsidRPr="00A76D78">
        <w:rPr>
          <w:i/>
        </w:rPr>
        <w:t xml:space="preserve">Figure </w:t>
      </w:r>
      <w:r w:rsidR="00B34FD8">
        <w:rPr>
          <w:i/>
          <w:noProof/>
        </w:rPr>
        <w:t>1</w:t>
      </w:r>
      <w:r w:rsidR="00B34FD8" w:rsidRPr="00A76D78">
        <w:rPr>
          <w:i/>
        </w:rPr>
        <w:t>: System Configuration</w:t>
      </w:r>
      <w:r w:rsidR="00D37C19">
        <w:fldChar w:fldCharType="end"/>
      </w:r>
      <w:r w:rsidR="006F72BE">
        <w:t>.</w:t>
      </w:r>
    </w:p>
    <w:p w14:paraId="16C201C0" w14:textId="3DE91960" w:rsidR="00540664" w:rsidRDefault="00540664" w:rsidP="002047C6">
      <w:pPr>
        <w:keepNext/>
      </w:pPr>
      <w:r>
        <w:t> </w:t>
      </w:r>
      <w:r w:rsidR="000D7669" w:rsidRPr="000D7669">
        <w:rPr>
          <w:noProof/>
        </w:rPr>
        <w:drawing>
          <wp:inline distT="0" distB="0" distL="0" distR="0" wp14:anchorId="327F3EFC" wp14:editId="3EAFD92D">
            <wp:extent cx="5886450" cy="4355695"/>
            <wp:effectExtent l="0" t="0" r="0" b="698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stretch>
                      <a:fillRect/>
                    </a:stretch>
                  </pic:blipFill>
                  <pic:spPr>
                    <a:xfrm>
                      <a:off x="0" y="0"/>
                      <a:ext cx="5898764" cy="4364806"/>
                    </a:xfrm>
                    <a:prstGeom prst="rect">
                      <a:avLst/>
                    </a:prstGeom>
                  </pic:spPr>
                </pic:pic>
              </a:graphicData>
            </a:graphic>
          </wp:inline>
        </w:drawing>
      </w:r>
    </w:p>
    <w:p w14:paraId="404AAB35" w14:textId="31B97EB6" w:rsidR="007E19A5" w:rsidRPr="00A76D78" w:rsidRDefault="002047C6" w:rsidP="00A76D78">
      <w:pPr>
        <w:pStyle w:val="Caption"/>
        <w:jc w:val="center"/>
        <w:rPr>
          <w:i w:val="0"/>
          <w:color w:val="auto"/>
        </w:rPr>
      </w:pPr>
      <w:bookmarkStart w:id="18" w:name="_Ref121684130"/>
      <w:bookmarkStart w:id="19" w:name="_Ref121657060"/>
      <w:bookmarkStart w:id="20" w:name="_Toc121686628"/>
      <w:r w:rsidRPr="00A76D78">
        <w:rPr>
          <w:i w:val="0"/>
          <w:color w:val="auto"/>
        </w:rPr>
        <w:t xml:space="preserve">Figure </w:t>
      </w:r>
      <w:r w:rsidRPr="00A76D78">
        <w:rPr>
          <w:i w:val="0"/>
          <w:color w:val="auto"/>
        </w:rPr>
        <w:fldChar w:fldCharType="begin"/>
      </w:r>
      <w:r w:rsidRPr="00A76D78">
        <w:rPr>
          <w:i w:val="0"/>
          <w:color w:val="auto"/>
        </w:rPr>
        <w:instrText xml:space="preserve"> SEQ Figure \* ARABIC </w:instrText>
      </w:r>
      <w:r w:rsidRPr="00A76D78">
        <w:rPr>
          <w:i w:val="0"/>
          <w:color w:val="auto"/>
        </w:rPr>
        <w:fldChar w:fldCharType="separate"/>
      </w:r>
      <w:r w:rsidR="00B34FD8">
        <w:rPr>
          <w:i w:val="0"/>
          <w:noProof/>
          <w:color w:val="auto"/>
        </w:rPr>
        <w:t>1</w:t>
      </w:r>
      <w:r w:rsidRPr="00A76D78">
        <w:rPr>
          <w:i w:val="0"/>
          <w:color w:val="auto"/>
        </w:rPr>
        <w:fldChar w:fldCharType="end"/>
      </w:r>
      <w:bookmarkEnd w:id="18"/>
      <w:r w:rsidRPr="00A76D78">
        <w:rPr>
          <w:i w:val="0"/>
          <w:color w:val="auto"/>
        </w:rPr>
        <w:t>: System Configuration</w:t>
      </w:r>
      <w:bookmarkEnd w:id="19"/>
      <w:bookmarkEnd w:id="20"/>
    </w:p>
    <w:p w14:paraId="717BF1CB" w14:textId="4B67FFFC" w:rsidR="007E19A5" w:rsidRDefault="007E19A5" w:rsidP="007E19A5">
      <w:r>
        <w:t xml:space="preserve">In </w:t>
      </w:r>
      <w:r w:rsidRPr="006F72BE">
        <w:t xml:space="preserve">the </w:t>
      </w:r>
      <w:r w:rsidR="00B736DF">
        <w:t xml:space="preserve">above </w:t>
      </w:r>
      <w:r w:rsidRPr="006F72BE">
        <w:t>figure, the</w:t>
      </w:r>
      <w:r>
        <w:t xml:space="preserve"> electrolysis produces the hydrogen, and it flows through the piping to </w:t>
      </w:r>
      <w:r w:rsidR="000D7669">
        <w:t>the diverting</w:t>
      </w:r>
      <w:r>
        <w:t xml:space="preserve"> valve that can either directly flow to the fuel cell or flow to the material storage vessel where the material storage </w:t>
      </w:r>
      <w:r w:rsidR="00DA1F8B">
        <w:t>stores</w:t>
      </w:r>
      <w:r>
        <w:t xml:space="preserve"> the hydrogen. </w:t>
      </w:r>
    </w:p>
    <w:p w14:paraId="3B58ACA7" w14:textId="77777777" w:rsidR="007E19A5" w:rsidRDefault="007E19A5" w:rsidP="00CB6607"/>
    <w:p w14:paraId="3DFF9D9D" w14:textId="191573B4" w:rsidR="00030345" w:rsidRDefault="00CB6607" w:rsidP="3B475721">
      <w:r>
        <w:t xml:space="preserve">The system has </w:t>
      </w:r>
      <w:r w:rsidR="35E913EE">
        <w:t>three</w:t>
      </w:r>
      <w:r w:rsidR="00586ACB">
        <w:t xml:space="preserve"> modes of operation: </w:t>
      </w:r>
      <w:r w:rsidR="2ABBF0B8">
        <w:t xml:space="preserve">measurement, </w:t>
      </w:r>
      <w:r w:rsidR="00586ACB">
        <w:t>charging</w:t>
      </w:r>
      <w:r w:rsidR="206A22B9">
        <w:t>,</w:t>
      </w:r>
      <w:r w:rsidR="00ED7BBA">
        <w:t xml:space="preserve"> and </w:t>
      </w:r>
      <w:commentRangeStart w:id="21"/>
      <w:r w:rsidR="00EE1471">
        <w:t>extraction</w:t>
      </w:r>
      <w:commentRangeEnd w:id="21"/>
      <w:r w:rsidR="00657FCF">
        <w:rPr>
          <w:rStyle w:val="CommentReference"/>
        </w:rPr>
        <w:commentReference w:id="21"/>
      </w:r>
      <w:r w:rsidR="000E1B8D">
        <w:t xml:space="preserve">. </w:t>
      </w:r>
      <w:r w:rsidR="2AFFD60B">
        <w:t xml:space="preserve">In the measurement mode, the diverting valve </w:t>
      </w:r>
      <w:r w:rsidR="00B2579C">
        <w:t>is</w:t>
      </w:r>
      <w:r w:rsidR="2AFFD60B">
        <w:t xml:space="preserve"> closed to </w:t>
      </w:r>
      <w:r w:rsidR="00184082">
        <w:t xml:space="preserve">both the </w:t>
      </w:r>
      <w:r w:rsidR="00DC731F">
        <w:t xml:space="preserve">1-liter graduated bottle as well as the </w:t>
      </w:r>
      <w:r w:rsidR="000B39AB">
        <w:t xml:space="preserve">fuel cell, creating a smaller section of the piping between the electrolysis unit and </w:t>
      </w:r>
      <w:r w:rsidR="00E8718A">
        <w:t xml:space="preserve">valve. </w:t>
      </w:r>
      <w:r w:rsidR="00A651D1">
        <w:t>This allow</w:t>
      </w:r>
      <w:r w:rsidR="00BD3014">
        <w:t>s</w:t>
      </w:r>
      <w:r w:rsidR="00A651D1">
        <w:t xml:space="preserve"> the pressure to build within </w:t>
      </w:r>
      <w:commentRangeStart w:id="22"/>
      <w:r w:rsidR="00A651D1">
        <w:t>this section of piping</w:t>
      </w:r>
      <w:r w:rsidR="005261D7">
        <w:t xml:space="preserve"> </w:t>
      </w:r>
      <w:commentRangeEnd w:id="22"/>
      <w:r w:rsidR="001551A7">
        <w:rPr>
          <w:rStyle w:val="CommentReference"/>
        </w:rPr>
        <w:commentReference w:id="22"/>
      </w:r>
      <w:r w:rsidR="005261D7">
        <w:t>as the electrolysis unit runs</w:t>
      </w:r>
      <w:r w:rsidR="00EB0916">
        <w:t>.</w:t>
      </w:r>
      <w:r w:rsidR="00B2579C">
        <w:t xml:space="preserve"> </w:t>
      </w:r>
      <w:r w:rsidR="00EB0916">
        <w:t>M</w:t>
      </w:r>
      <w:r w:rsidR="00A651D1">
        <w:t>easu</w:t>
      </w:r>
      <w:r w:rsidR="00EB0916">
        <w:t>ring</w:t>
      </w:r>
      <w:r w:rsidR="00A651D1">
        <w:t xml:space="preserve"> the pressure over</w:t>
      </w:r>
      <w:r w:rsidR="00A42D09">
        <w:t xml:space="preserve"> a</w:t>
      </w:r>
      <w:r w:rsidR="00A651D1">
        <w:t xml:space="preserve"> </w:t>
      </w:r>
      <w:r w:rsidR="00D978BA">
        <w:t xml:space="preserve">specified amount of time </w:t>
      </w:r>
      <w:r w:rsidR="00EB0916">
        <w:t>verifies</w:t>
      </w:r>
      <w:r w:rsidR="00BF48C0">
        <w:t xml:space="preserve"> the production rate of the electrolysis unit. </w:t>
      </w:r>
    </w:p>
    <w:p w14:paraId="2E7E04F8" w14:textId="437F9D16" w:rsidR="00030345" w:rsidRDefault="00030345" w:rsidP="00CB6607"/>
    <w:p w14:paraId="20F13B68" w14:textId="6894C96D" w:rsidR="00030345" w:rsidRDefault="000A1AD6" w:rsidP="00CB6607">
      <w:r>
        <w:t xml:space="preserve">In the charging mode, </w:t>
      </w:r>
      <w:r w:rsidR="00E94FEC">
        <w:t xml:space="preserve">the electrolysis unit is filled with </w:t>
      </w:r>
      <w:r w:rsidR="0061589F">
        <w:t>saltwater</w:t>
      </w:r>
      <w:r w:rsidR="00013EF3">
        <w:t xml:space="preserve"> solution</w:t>
      </w:r>
      <w:r w:rsidR="0020276A">
        <w:t xml:space="preserve">, the diverting valve </w:t>
      </w:r>
      <w:r w:rsidR="00BF6AF7">
        <w:t>is closed to the fuel cell,</w:t>
      </w:r>
      <w:r w:rsidR="00066468">
        <w:t xml:space="preserve"> and </w:t>
      </w:r>
      <w:r w:rsidR="008B105D">
        <w:t xml:space="preserve">20 </w:t>
      </w:r>
      <w:r w:rsidR="003614A6">
        <w:t>amps is applied</w:t>
      </w:r>
      <w:r w:rsidR="008340B4">
        <w:t xml:space="preserve"> across the nickel mesh anode and cathode</w:t>
      </w:r>
      <w:r w:rsidR="00456490">
        <w:t xml:space="preserve"> to produce 0.</w:t>
      </w:r>
      <w:commentRangeStart w:id="23"/>
      <w:r w:rsidR="005C7110">
        <w:t>0</w:t>
      </w:r>
      <w:r w:rsidR="00456490">
        <w:t>1</w:t>
      </w:r>
      <w:r w:rsidR="00DC67A8">
        <w:t>25</w:t>
      </w:r>
      <w:r w:rsidR="00456490">
        <w:t xml:space="preserve"> </w:t>
      </w:r>
      <w:commentRangeEnd w:id="23"/>
      <w:r w:rsidR="004A4DA0">
        <w:rPr>
          <w:rStyle w:val="CommentReference"/>
        </w:rPr>
        <w:commentReference w:id="23"/>
      </w:r>
      <w:r w:rsidR="00456490">
        <w:t xml:space="preserve">grams of hydrogen </w:t>
      </w:r>
      <w:r w:rsidR="005C7110">
        <w:t>per minute.</w:t>
      </w:r>
      <w:r w:rsidR="00CF1CEB">
        <w:t xml:space="preserve"> </w:t>
      </w:r>
      <w:r w:rsidR="00866C58">
        <w:t xml:space="preserve">The </w:t>
      </w:r>
      <w:r w:rsidR="008108A1">
        <w:t xml:space="preserve">hydrogen </w:t>
      </w:r>
      <w:r w:rsidR="006C50D5">
        <w:t>flows</w:t>
      </w:r>
      <w:r w:rsidR="00B96F98">
        <w:t xml:space="preserve"> from the electrolysis through </w:t>
      </w:r>
      <w:r w:rsidR="003209B9">
        <w:t>¼ inch</w:t>
      </w:r>
      <w:r w:rsidR="00DE3838">
        <w:t xml:space="preserve"> PTFE tubing</w:t>
      </w:r>
      <w:r w:rsidR="003F6295">
        <w:t xml:space="preserve">, past the </w:t>
      </w:r>
      <w:r w:rsidR="000909F9">
        <w:t>con</w:t>
      </w:r>
      <w:r w:rsidR="00DC60C4">
        <w:t xml:space="preserve">nection </w:t>
      </w:r>
      <w:r w:rsidR="005942B0">
        <w:t>to the pressure gauge</w:t>
      </w:r>
      <w:r w:rsidR="00676AD6">
        <w:t xml:space="preserve"> and ther</w:t>
      </w:r>
      <w:r w:rsidR="009E7DCF">
        <w:t>mocouple</w:t>
      </w:r>
      <w:r w:rsidR="005942B0">
        <w:t>,</w:t>
      </w:r>
      <w:r w:rsidR="00DE3838">
        <w:t xml:space="preserve"> </w:t>
      </w:r>
      <w:r w:rsidR="00197372" w:rsidRPr="009E7DCF">
        <w:rPr>
          <w:highlight w:val="yellow"/>
        </w:rPr>
        <w:t xml:space="preserve">and </w:t>
      </w:r>
      <w:r w:rsidR="00CA5656" w:rsidRPr="009E7DCF">
        <w:rPr>
          <w:highlight w:val="yellow"/>
        </w:rPr>
        <w:t xml:space="preserve">to the </w:t>
      </w:r>
      <w:r w:rsidR="00F3461E" w:rsidRPr="009E7DCF">
        <w:rPr>
          <w:highlight w:val="yellow"/>
        </w:rPr>
        <w:t>1-liter</w:t>
      </w:r>
      <w:r w:rsidR="001E4837" w:rsidRPr="009E7DCF">
        <w:rPr>
          <w:highlight w:val="yellow"/>
        </w:rPr>
        <w:t xml:space="preserve"> graduated bottle holding </w:t>
      </w:r>
      <w:r w:rsidR="000305A4" w:rsidRPr="009E7DCF">
        <w:rPr>
          <w:highlight w:val="yellow"/>
        </w:rPr>
        <w:t>2</w:t>
      </w:r>
      <w:r w:rsidR="003A5E17" w:rsidRPr="009E7DCF">
        <w:rPr>
          <w:highlight w:val="yellow"/>
        </w:rPr>
        <w:t xml:space="preserve"> grams of material storage</w:t>
      </w:r>
      <w:r w:rsidR="003A5E17">
        <w:t xml:space="preserve">. </w:t>
      </w:r>
      <w:r w:rsidR="00944A11">
        <w:t xml:space="preserve">Once </w:t>
      </w:r>
      <w:r w:rsidR="006F7AA5">
        <w:t>the pressure gauge read</w:t>
      </w:r>
      <w:r w:rsidR="00F1422D">
        <w:t xml:space="preserve">s </w:t>
      </w:r>
      <w:r w:rsidR="00851DFE">
        <w:t>4 in</w:t>
      </w:r>
      <w:r w:rsidR="0064577E">
        <w:t xml:space="preserve"> </w:t>
      </w:r>
      <w:proofErr w:type="spellStart"/>
      <w:r w:rsidR="0064577E">
        <w:t>wc</w:t>
      </w:r>
      <w:proofErr w:type="spellEnd"/>
      <w:r w:rsidR="009E7DCF">
        <w:t xml:space="preserve"> on the pressure gauge</w:t>
      </w:r>
      <w:r w:rsidR="00DE310E">
        <w:t>, which signifies that the material storage is fully loaded with hydrogen</w:t>
      </w:r>
      <w:r w:rsidR="00505C76">
        <w:t>,</w:t>
      </w:r>
      <w:r w:rsidR="0060206E">
        <w:t xml:space="preserve"> the power supply is shut off.</w:t>
      </w:r>
    </w:p>
    <w:p w14:paraId="23268245" w14:textId="77777777" w:rsidR="00030345" w:rsidRDefault="00030345" w:rsidP="00CB6607"/>
    <w:p w14:paraId="6AAF7DD0" w14:textId="00A0F0E5" w:rsidR="00CB6607" w:rsidRPr="00CB6607" w:rsidRDefault="00360610" w:rsidP="00CB6607">
      <w:r>
        <w:t>In e</w:t>
      </w:r>
      <w:r w:rsidR="00C00137">
        <w:t>xtraction mode</w:t>
      </w:r>
      <w:r>
        <w:t xml:space="preserve">, </w:t>
      </w:r>
      <w:r w:rsidR="00635C34">
        <w:t>the diverting valve to the electrolysis is shut</w:t>
      </w:r>
      <w:r w:rsidR="003F1C9A">
        <w:t>, the power supply is connected to the nichrome wire</w:t>
      </w:r>
      <w:r w:rsidR="002647AE">
        <w:t xml:space="preserve">, and </w:t>
      </w:r>
      <w:r w:rsidR="006F7900">
        <w:t>2.4 volts</w:t>
      </w:r>
      <w:r w:rsidR="00E7023A">
        <w:t xml:space="preserve"> </w:t>
      </w:r>
      <w:r w:rsidR="006F7900">
        <w:t>are</w:t>
      </w:r>
      <w:commentRangeStart w:id="24"/>
      <w:r w:rsidR="00E7023A">
        <w:t xml:space="preserve"> applied</w:t>
      </w:r>
      <w:commentRangeEnd w:id="24"/>
      <w:r w:rsidR="00ED217C">
        <w:rPr>
          <w:rStyle w:val="CommentReference"/>
        </w:rPr>
        <w:commentReference w:id="24"/>
      </w:r>
      <w:r w:rsidR="00E7023A">
        <w:t xml:space="preserve">. </w:t>
      </w:r>
      <w:r w:rsidR="00164AD1">
        <w:t xml:space="preserve">The heating of the material storage represents </w:t>
      </w:r>
      <w:r w:rsidR="00706824">
        <w:t xml:space="preserve">an exhaust flame of a rocket or </w:t>
      </w:r>
      <w:r w:rsidR="00FF40F5">
        <w:t>the excess heat from another possible energy system</w:t>
      </w:r>
      <w:r w:rsidR="005B60C5">
        <w:t xml:space="preserve">. </w:t>
      </w:r>
      <w:r w:rsidR="005B60C5" w:rsidRPr="005A33B3">
        <w:rPr>
          <w:highlight w:val="yellow"/>
        </w:rPr>
        <w:t>The power generated from the fuel cell is purely for demonstration purposes</w:t>
      </w:r>
      <w:r w:rsidR="008770D5" w:rsidRPr="005A33B3">
        <w:rPr>
          <w:highlight w:val="yellow"/>
        </w:rPr>
        <w:t xml:space="preserve">, </w:t>
      </w:r>
      <w:r w:rsidR="005A33B3" w:rsidRPr="005A33B3">
        <w:rPr>
          <w:highlight w:val="yellow"/>
        </w:rPr>
        <w:t>otherwise the efficiency of the system is incredibly low.</w:t>
      </w:r>
      <w:r w:rsidR="005A33B3">
        <w:t xml:space="preserve"> </w:t>
      </w:r>
      <w:r w:rsidR="003B1605">
        <w:t>Once the material storage reaches 300</w:t>
      </w:r>
      <w:r w:rsidR="004D14BB">
        <w:t xml:space="preserve">°C, </w:t>
      </w:r>
      <w:r w:rsidR="005B3BAD">
        <w:t>the hydrogen release</w:t>
      </w:r>
      <w:r w:rsidR="00DA1F8B">
        <w:t>s</w:t>
      </w:r>
      <w:r w:rsidR="00646B20">
        <w:t>,</w:t>
      </w:r>
      <w:r w:rsidR="005B3BAD">
        <w:t xml:space="preserve"> flow</w:t>
      </w:r>
      <w:r w:rsidR="00DA1F8B">
        <w:t>s</w:t>
      </w:r>
      <w:r w:rsidR="005B3BAD">
        <w:t xml:space="preserve"> </w:t>
      </w:r>
      <w:r w:rsidR="008B5F7D">
        <w:t>up the</w:t>
      </w:r>
      <w:r w:rsidR="00F26E08">
        <w:t xml:space="preserve"> 3</w:t>
      </w:r>
      <w:r w:rsidR="003209B9">
        <w:t xml:space="preserve"> inch</w:t>
      </w:r>
      <w:r w:rsidR="006874F4">
        <w:t xml:space="preserve"> long </w:t>
      </w:r>
      <w:r w:rsidR="00481AD4">
        <w:t>½ inch</w:t>
      </w:r>
      <w:r w:rsidR="008B5F7D">
        <w:t xml:space="preserve"> copper pipe</w:t>
      </w:r>
      <w:r w:rsidR="00646B20">
        <w:t>,</w:t>
      </w:r>
      <w:r w:rsidR="00987DA7">
        <w:t xml:space="preserve"> </w:t>
      </w:r>
      <w:r w:rsidR="00646B20">
        <w:t>pass</w:t>
      </w:r>
      <w:r w:rsidR="00DA1F8B">
        <w:t>es</w:t>
      </w:r>
      <w:r w:rsidR="00646B20">
        <w:t xml:space="preserve"> the diverting valve</w:t>
      </w:r>
      <w:r w:rsidR="0018489D">
        <w:t>, flow</w:t>
      </w:r>
      <w:r w:rsidR="00DA1F8B">
        <w:t>s</w:t>
      </w:r>
      <w:r w:rsidR="0018489D">
        <w:t xml:space="preserve"> through </w:t>
      </w:r>
      <w:r w:rsidR="00C26A6D">
        <w:t>more PTFE tubing</w:t>
      </w:r>
      <w:r w:rsidR="00944367">
        <w:t>,</w:t>
      </w:r>
      <w:r w:rsidR="00C26A6D">
        <w:t xml:space="preserve"> </w:t>
      </w:r>
      <w:r w:rsidR="00B17486">
        <w:t>to</w:t>
      </w:r>
      <w:r w:rsidR="00944367">
        <w:t xml:space="preserve"> finally reach</w:t>
      </w:r>
      <w:r w:rsidR="005B3BAD">
        <w:t xml:space="preserve"> the fuel cell to power a </w:t>
      </w:r>
      <w:r w:rsidR="002404B2">
        <w:t xml:space="preserve">1 Watt LED </w:t>
      </w:r>
      <w:r w:rsidR="000F3EF5">
        <w:t>light</w:t>
      </w:r>
      <w:r w:rsidR="005B3BAD">
        <w:t xml:space="preserve">. </w:t>
      </w:r>
    </w:p>
    <w:p w14:paraId="138F1D33" w14:textId="66E82369" w:rsidR="00B07C2C" w:rsidRDefault="00B07C2C" w:rsidP="42E74464"/>
    <w:p w14:paraId="524F9061" w14:textId="6E139AD4" w:rsidR="00B07C2C" w:rsidRDefault="35FE87A3" w:rsidP="00472CEC">
      <w:pPr>
        <w:pStyle w:val="Heading2"/>
      </w:pPr>
      <w:bookmarkStart w:id="25" w:name="_Toc121574913"/>
      <w:bookmarkStart w:id="26" w:name="_Toc121686602"/>
      <w:r>
        <w:t>Concept of Systems Operations</w:t>
      </w:r>
      <w:bookmarkEnd w:id="25"/>
      <w:bookmarkEnd w:id="26"/>
    </w:p>
    <w:p w14:paraId="6E798167" w14:textId="4ECBD020" w:rsidR="00595736" w:rsidRDefault="00595736" w:rsidP="00595736">
      <w:pPr>
        <w:keepNext/>
      </w:pPr>
    </w:p>
    <w:p w14:paraId="0A5E67CA" w14:textId="77777777" w:rsidR="007418AD" w:rsidRDefault="008772D0" w:rsidP="007418AD">
      <w:pPr>
        <w:pStyle w:val="Caption"/>
        <w:keepNext/>
        <w:jc w:val="center"/>
      </w:pPr>
      <w:r>
        <w:rPr>
          <w:iCs w:val="0"/>
          <w:noProof/>
        </w:rPr>
        <w:drawing>
          <wp:inline distT="0" distB="0" distL="0" distR="0" wp14:anchorId="1D94ED5D" wp14:editId="15B6612D">
            <wp:extent cx="5771939" cy="2266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71939" cy="2266950"/>
                    </a:xfrm>
                    <a:prstGeom prst="rect">
                      <a:avLst/>
                    </a:prstGeom>
                    <a:noFill/>
                    <a:ln>
                      <a:noFill/>
                    </a:ln>
                  </pic:spPr>
                </pic:pic>
              </a:graphicData>
            </a:graphic>
          </wp:inline>
        </w:drawing>
      </w:r>
    </w:p>
    <w:p w14:paraId="5161A4FC" w14:textId="566FEC22" w:rsidR="00B07C2C" w:rsidRPr="00CE6B4B" w:rsidRDefault="00595736" w:rsidP="00557114">
      <w:pPr>
        <w:pStyle w:val="Caption"/>
        <w:jc w:val="center"/>
        <w:rPr>
          <w:i w:val="0"/>
          <w:color w:val="auto"/>
        </w:rPr>
      </w:pPr>
      <w:bookmarkStart w:id="27" w:name="_Toc121686629"/>
      <w:commentRangeStart w:id="28"/>
      <w:r w:rsidRPr="00CE6B4B">
        <w:rPr>
          <w:i w:val="0"/>
          <w:color w:val="auto"/>
        </w:rPr>
        <w:t xml:space="preserve">Figure </w:t>
      </w:r>
      <w:r w:rsidRPr="00CE6B4B">
        <w:rPr>
          <w:i w:val="0"/>
          <w:color w:val="auto"/>
        </w:rPr>
        <w:fldChar w:fldCharType="begin"/>
      </w:r>
      <w:r w:rsidRPr="00CE6B4B">
        <w:rPr>
          <w:i w:val="0"/>
          <w:color w:val="auto"/>
        </w:rPr>
        <w:instrText xml:space="preserve"> SEQ Figure \* ARABIC </w:instrText>
      </w:r>
      <w:r w:rsidRPr="00CE6B4B">
        <w:rPr>
          <w:i w:val="0"/>
          <w:color w:val="auto"/>
        </w:rPr>
        <w:fldChar w:fldCharType="separate"/>
      </w:r>
      <w:r w:rsidR="00B34FD8">
        <w:rPr>
          <w:i w:val="0"/>
          <w:noProof/>
          <w:color w:val="auto"/>
        </w:rPr>
        <w:t>2</w:t>
      </w:r>
      <w:r w:rsidRPr="00CE6B4B">
        <w:rPr>
          <w:i w:val="0"/>
          <w:color w:val="auto"/>
        </w:rPr>
        <w:fldChar w:fldCharType="end"/>
      </w:r>
      <w:r w:rsidRPr="00CE6B4B">
        <w:rPr>
          <w:i w:val="0"/>
          <w:color w:val="auto"/>
        </w:rPr>
        <w:t>: Process Flow Diagram</w:t>
      </w:r>
      <w:bookmarkEnd w:id="27"/>
      <w:commentRangeEnd w:id="28"/>
      <w:r w:rsidR="002404B2">
        <w:rPr>
          <w:rStyle w:val="CommentReference"/>
          <w:i w:val="0"/>
          <w:iCs w:val="0"/>
          <w:color w:val="auto"/>
        </w:rPr>
        <w:commentReference w:id="28"/>
      </w:r>
    </w:p>
    <w:p w14:paraId="41A1D2F6" w14:textId="10D47630" w:rsidR="00CB139E" w:rsidRDefault="00016DB3">
      <w:r>
        <w:t>F</w:t>
      </w:r>
      <w:r w:rsidR="00E1082D">
        <w:t>igure 2</w:t>
      </w:r>
      <w:r w:rsidR="000E4188">
        <w:t xml:space="preserve"> shows the flows through the system </w:t>
      </w:r>
      <w:r w:rsidR="00AE67E8">
        <w:t xml:space="preserve">and </w:t>
      </w:r>
      <w:r w:rsidR="002D1BA9">
        <w:t>how it interacts with the subsystems</w:t>
      </w:r>
      <w:r w:rsidR="00D50BD6">
        <w:t xml:space="preserve">. </w:t>
      </w:r>
      <w:r w:rsidR="007575CE">
        <w:t>The subsystems are denoted by black boxes</w:t>
      </w:r>
      <w:r w:rsidR="002E4A9F">
        <w:t xml:space="preserve"> and the legend. </w:t>
      </w:r>
      <w:r w:rsidR="00E35F76">
        <w:t xml:space="preserve">This </w:t>
      </w:r>
      <w:r w:rsidR="00826A6B">
        <w:t>illustrates</w:t>
      </w:r>
      <w:r w:rsidR="0010574E">
        <w:t xml:space="preserve"> the </w:t>
      </w:r>
      <w:r w:rsidR="00222F99">
        <w:t xml:space="preserve">two </w:t>
      </w:r>
      <w:r w:rsidR="0010574E">
        <w:t>modes of the system</w:t>
      </w:r>
      <w:r w:rsidR="00222F99">
        <w:t xml:space="preserve">: </w:t>
      </w:r>
      <w:r w:rsidR="00826A6B">
        <w:t xml:space="preserve">electrolysis to the fuel cell </w:t>
      </w:r>
      <w:r w:rsidR="00AE38EB">
        <w:t xml:space="preserve">or </w:t>
      </w:r>
      <w:r w:rsidR="00222F99">
        <w:t xml:space="preserve">electrolysis </w:t>
      </w:r>
      <w:r w:rsidR="00AE38EB">
        <w:t>to the material storage</w:t>
      </w:r>
      <w:r w:rsidR="0010574E">
        <w:t>.</w:t>
      </w:r>
    </w:p>
    <w:p w14:paraId="322C10AB" w14:textId="77777777" w:rsidR="00442196" w:rsidRDefault="00442196"/>
    <w:p w14:paraId="7CBBEB8D" w14:textId="77777777" w:rsidR="00442196" w:rsidRPr="00531E6C" w:rsidRDefault="00442196" w:rsidP="00442196">
      <w:pPr>
        <w:pStyle w:val="Heading2"/>
        <w:rPr>
          <w:rFonts w:ascii="Segoe UI" w:hAnsi="Segoe UI" w:cs="Segoe UI"/>
          <w:sz w:val="18"/>
          <w:szCs w:val="18"/>
        </w:rPr>
      </w:pPr>
      <w:bookmarkStart w:id="29" w:name="_Toc121574914"/>
      <w:bookmarkStart w:id="30" w:name="_Toc121686603"/>
      <w:r>
        <w:t>System Requirements</w:t>
      </w:r>
      <w:bookmarkEnd w:id="29"/>
      <w:bookmarkEnd w:id="30"/>
      <w:r>
        <w:rPr>
          <w:b w:val="0"/>
          <w:bCs w:val="0"/>
        </w:rPr>
        <w:t> </w:t>
      </w:r>
    </w:p>
    <w:p w14:paraId="5048878B" w14:textId="1ACD7ED8" w:rsidR="00442196" w:rsidRDefault="00442196" w:rsidP="00442196">
      <w:r>
        <w:t xml:space="preserve">The ERH2 system follows </w:t>
      </w:r>
      <w:r w:rsidR="00EC04A0">
        <w:t>five</w:t>
      </w:r>
      <w:r>
        <w:t xml:space="preserve"> sets of system level requirements that address function, safety, education, performance, and human factors. Critical requirements are listed and described below</w:t>
      </w:r>
      <w:r w:rsidR="00602964">
        <w:t>. A</w:t>
      </w:r>
      <w:r>
        <w:t xml:space="preserve"> full list of requirements can be found in </w:t>
      </w:r>
      <w:r>
        <w:fldChar w:fldCharType="begin"/>
      </w:r>
      <w:r>
        <w:instrText xml:space="preserve"> REF _Ref119597986 \h </w:instrText>
      </w:r>
      <w:r>
        <w:fldChar w:fldCharType="separate"/>
      </w:r>
      <w:r w:rsidR="00B34FD8">
        <w:t>Appendix A: Requirements</w:t>
      </w:r>
      <w:r>
        <w:fldChar w:fldCharType="end"/>
      </w:r>
      <w:r>
        <w:t xml:space="preserve">. </w:t>
      </w:r>
    </w:p>
    <w:p w14:paraId="4B2CA401" w14:textId="77777777" w:rsidR="00143B3F" w:rsidRDefault="00143B3F" w:rsidP="00442196"/>
    <w:p w14:paraId="0984BB23" w14:textId="77777777" w:rsidR="00442196" w:rsidRDefault="00442196" w:rsidP="00442196">
      <w:pPr>
        <w:pStyle w:val="Heading3"/>
      </w:pPr>
      <w:bookmarkStart w:id="31" w:name="_Toc121574915"/>
      <w:bookmarkStart w:id="32" w:name="_Toc121686604"/>
      <w:r>
        <w:t>Critical Requirements</w:t>
      </w:r>
      <w:bookmarkEnd w:id="31"/>
      <w:bookmarkEnd w:id="32"/>
    </w:p>
    <w:p w14:paraId="440BE6CF" w14:textId="6345C7F5" w:rsidR="00442196" w:rsidRDefault="00442196" w:rsidP="00442196">
      <w:r w:rsidRPr="00F72EAA">
        <w:rPr>
          <w:highlight w:val="yellow"/>
        </w:rPr>
        <w:t xml:space="preserve">1.1.1 The system </w:t>
      </w:r>
      <w:commentRangeStart w:id="33"/>
      <w:r w:rsidRPr="00F72EAA">
        <w:rPr>
          <w:highlight w:val="yellow"/>
        </w:rPr>
        <w:t>must produce at least 0.0</w:t>
      </w:r>
      <w:r w:rsidR="00F72EAA" w:rsidRPr="00F72EAA">
        <w:rPr>
          <w:highlight w:val="yellow"/>
        </w:rPr>
        <w:t>0</w:t>
      </w:r>
      <w:r w:rsidRPr="00F72EAA">
        <w:rPr>
          <w:highlight w:val="yellow"/>
        </w:rPr>
        <w:t>2 grams of hydrog</w:t>
      </w:r>
      <w:commentRangeEnd w:id="33"/>
      <w:r w:rsidRPr="00F72EAA">
        <w:rPr>
          <w:rStyle w:val="CommentReference"/>
          <w:highlight w:val="yellow"/>
        </w:rPr>
        <w:commentReference w:id="33"/>
      </w:r>
      <w:r w:rsidRPr="00F72EAA">
        <w:rPr>
          <w:highlight w:val="yellow"/>
        </w:rPr>
        <w:t xml:space="preserve">en gas </w:t>
      </w:r>
      <w:r w:rsidR="00F72EAA" w:rsidRPr="00F72EAA">
        <w:rPr>
          <w:highlight w:val="yellow"/>
        </w:rPr>
        <w:t>per minute.</w:t>
      </w:r>
    </w:p>
    <w:p w14:paraId="17A27CC7" w14:textId="77777777" w:rsidR="00442196" w:rsidRDefault="00442196" w:rsidP="00442196">
      <w:r w:rsidRPr="1BCEC584">
        <w:t>1.</w:t>
      </w:r>
      <w:r>
        <w:t>2</w:t>
      </w:r>
      <w:r w:rsidRPr="1BCEC584">
        <w:t xml:space="preserve"> The system must store </w:t>
      </w:r>
      <w:r>
        <w:t>0.04 grams of hydrogen gas</w:t>
      </w:r>
      <w:r w:rsidRPr="1BCEC584">
        <w:t>.</w:t>
      </w:r>
    </w:p>
    <w:p w14:paraId="4F998F25" w14:textId="77777777" w:rsidR="00442196" w:rsidRDefault="00442196" w:rsidP="00442196">
      <w:r w:rsidRPr="2EB195FE">
        <w:t xml:space="preserve">2.1 The system must allow for safe extraction of hydrogen gas without risk of </w:t>
      </w:r>
      <w:r>
        <w:t>major leaks</w:t>
      </w:r>
      <w:r w:rsidRPr="2EB195FE">
        <w:t>.</w:t>
      </w:r>
    </w:p>
    <w:p w14:paraId="511568C4" w14:textId="77777777" w:rsidR="00442196" w:rsidRDefault="00442196" w:rsidP="00442196">
      <w:r w:rsidRPr="1BCEC584">
        <w:t xml:space="preserve">3.1 The </w:t>
      </w:r>
      <w:r>
        <w:t xml:space="preserve">internal </w:t>
      </w:r>
      <w:r w:rsidRPr="1BCEC584">
        <w:t xml:space="preserve">system </w:t>
      </w:r>
      <w:r>
        <w:t>components should</w:t>
      </w:r>
      <w:r w:rsidRPr="1BCEC584">
        <w:t xml:space="preserve"> be visible.</w:t>
      </w:r>
    </w:p>
    <w:p w14:paraId="3D60F760" w14:textId="77777777" w:rsidR="00442196" w:rsidRDefault="00442196" w:rsidP="00442196">
      <w:r w:rsidRPr="0D5E6E84">
        <w:t>4.2 The system must weigh less than 25 pounds dry.</w:t>
      </w:r>
    </w:p>
    <w:p w14:paraId="4BFF055A" w14:textId="77777777" w:rsidR="00442196" w:rsidRDefault="00442196" w:rsidP="00442196"/>
    <w:p w14:paraId="54013786" w14:textId="172C0A59" w:rsidR="009D7AE5" w:rsidRDefault="009D7AE5" w:rsidP="009D7AE5">
      <w:pPr>
        <w:pStyle w:val="Heading2"/>
      </w:pPr>
      <w:bookmarkStart w:id="34" w:name="_Toc121574916"/>
      <w:bookmarkStart w:id="35" w:name="_Toc121686605"/>
      <w:r>
        <w:t>System Governing Equations</w:t>
      </w:r>
      <w:bookmarkEnd w:id="34"/>
      <w:bookmarkEnd w:id="35"/>
    </w:p>
    <w:p w14:paraId="3ED0BAB6" w14:textId="71A7680A" w:rsidR="00A23002" w:rsidRDefault="006638F6" w:rsidP="009D7AE5">
      <w:r>
        <w:t xml:space="preserve">The governing equations for the system </w:t>
      </w:r>
      <w:r w:rsidR="00184BC8">
        <w:t>consist</w:t>
      </w:r>
      <w:r w:rsidR="0081677D">
        <w:t xml:space="preserve"> </w:t>
      </w:r>
      <w:r w:rsidR="008F0B30">
        <w:t>of splitting water</w:t>
      </w:r>
      <w:r w:rsidR="0081677D">
        <w:t xml:space="preserve"> </w:t>
      </w:r>
      <w:r w:rsidR="00A20FEC">
        <w:t>into hydrogen and oxygen</w:t>
      </w:r>
      <w:r w:rsidR="000540DA">
        <w:t xml:space="preserve"> gas</w:t>
      </w:r>
      <w:r w:rsidR="00585FA6">
        <w:t xml:space="preserve"> and the amount of hydrogen the fuel cell needs to operate</w:t>
      </w:r>
      <w:r w:rsidR="000540DA">
        <w:t>.</w:t>
      </w:r>
      <w:r w:rsidR="0081677D">
        <w:t xml:space="preserve"> </w:t>
      </w:r>
      <w:r w:rsidR="00514E71">
        <w:t xml:space="preserve">Equations that directly relate to the subsystems can be found in the subsystem sections below. </w:t>
      </w:r>
    </w:p>
    <w:p w14:paraId="330D5360" w14:textId="77777777" w:rsidR="00582D7C" w:rsidRDefault="00582D7C" w:rsidP="009D7AE5"/>
    <w:p w14:paraId="30961F0C" w14:textId="447C4D6F" w:rsidR="00A23002" w:rsidRPr="009D7AE5" w:rsidRDefault="0000319F" w:rsidP="00582D7C">
      <w:pPr>
        <w:ind w:left="2880" w:firstLine="720"/>
        <w:jc w:val="right"/>
      </w:pPr>
      <m:oMath>
        <m:r>
          <w:rPr>
            <w:rFonts w:ascii="Cambria Math" w:hAnsi="Cambria Math"/>
          </w:rPr>
          <m:t>4</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yields</m:t>
                </m:r>
              </m:e>
            </m:groupChr>
          </m:e>
        </m:box>
        <m:r>
          <w:rPr>
            <w:rFonts w:ascii="Cambria Math" w:hAnsi="Cambria Math"/>
          </w:rPr>
          <m:t xml:space="preserve"> </m:t>
        </m:r>
        <m:sSub>
          <m:sSubPr>
            <m:ctrlPr>
              <w:rPr>
                <w:rFonts w:ascii="Cambria Math" w:hAnsi="Cambria Math"/>
                <w:i/>
              </w:rPr>
            </m:ctrlPr>
          </m:sSubPr>
          <m:e>
            <m:r>
              <w:rPr>
                <w:rFonts w:ascii="Cambria Math" w:hAnsi="Cambria Math"/>
              </w:rPr>
              <m:t>2H</m:t>
            </m:r>
          </m:e>
          <m:sub>
            <m:r>
              <w:rPr>
                <w:rFonts w:ascii="Cambria Math" w:hAnsi="Cambria Math"/>
              </w:rPr>
              <m:t>2</m:t>
            </m:r>
          </m:sub>
        </m:sSub>
      </m:oMath>
      <w:r w:rsidR="00EA0ACC">
        <w:t xml:space="preserve"> </w:t>
      </w:r>
      <w:r w:rsidR="00582D7C">
        <w:tab/>
      </w:r>
      <w:r w:rsidR="00582D7C">
        <w:tab/>
      </w:r>
      <w:r w:rsidR="00582D7C">
        <w:tab/>
      </w:r>
      <w:r w:rsidR="00582D7C">
        <w:tab/>
      </w:r>
      <w:r w:rsidR="00EA0ACC">
        <w:t xml:space="preserve"> (1)</w:t>
      </w:r>
    </w:p>
    <w:p w14:paraId="08DFDD01" w14:textId="77777777" w:rsidR="0055042F" w:rsidRDefault="0055042F" w:rsidP="006178F1"/>
    <w:p w14:paraId="0B46FF4B" w14:textId="43A8D26C" w:rsidR="006178F1" w:rsidRDefault="0004679D" w:rsidP="006178F1">
      <w:r>
        <w:t xml:space="preserve">This equation </w:t>
      </w:r>
      <w:r w:rsidR="00F72EAA">
        <w:t>represents</w:t>
      </w:r>
      <w:r>
        <w:t xml:space="preserve"> the </w:t>
      </w:r>
      <w:r w:rsidR="002365BE">
        <w:t xml:space="preserve">reaction </w:t>
      </w:r>
      <w:r w:rsidR="00A609BB">
        <w:t xml:space="preserve">of water and the cathode of an electrolysis reaction. The </w:t>
      </w:r>
      <w:r w:rsidR="000617F7">
        <w:t xml:space="preserve">water reacts with </w:t>
      </w:r>
      <w:r w:rsidR="00BD1639">
        <w:t xml:space="preserve">electricity and yields hydrogen gas and </w:t>
      </w:r>
      <w:r w:rsidR="002E4D72">
        <w:t>hydroxide</w:t>
      </w:r>
      <w:r w:rsidR="004521F6">
        <w:t xml:space="preserve">. </w:t>
      </w:r>
      <w:r w:rsidR="00387EAF">
        <w:t xml:space="preserve">This is how the electrolysis </w:t>
      </w:r>
      <w:r w:rsidR="006F6278">
        <w:t>unit</w:t>
      </w:r>
      <w:r w:rsidR="00387EAF">
        <w:t xml:space="preserve"> generate</w:t>
      </w:r>
      <w:r w:rsidR="00F23CC3">
        <w:t>s</w:t>
      </w:r>
      <w:r w:rsidR="00387EAF">
        <w:t xml:space="preserve"> hydrogen for the system</w:t>
      </w:r>
      <w:r w:rsidR="006F6278">
        <w:t>.</w:t>
      </w:r>
    </w:p>
    <w:p w14:paraId="517D797C" w14:textId="77777777" w:rsidR="00BA186B" w:rsidRDefault="00BA186B" w:rsidP="006178F1"/>
    <w:p w14:paraId="5BADAAD6" w14:textId="2FB9BF2B" w:rsidR="00BA5976" w:rsidRDefault="00BA5976" w:rsidP="008007ED">
      <w:pPr>
        <w:jc w:val="right"/>
      </w:pPr>
      <w:r>
        <w:tab/>
      </w:r>
      <w:r>
        <w:tab/>
      </w:r>
      <w:r>
        <w:tab/>
      </w:r>
      <w:r>
        <w:tab/>
      </w:r>
      <w:r>
        <w:tab/>
      </w:r>
      <w:commentRangeStart w:id="36"/>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yields</m:t>
                </m:r>
              </m:e>
            </m:groupChr>
          </m:e>
        </m:box>
        <m:r>
          <w:rPr>
            <w:rFonts w:ascii="Cambria Math" w:hAnsi="Cambria Math"/>
          </w:rPr>
          <m:t xml:space="preserve"> 2</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+4</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m:t>
            </m:r>
          </m:sup>
        </m:sSup>
        <w:commentRangeEnd w:id="36"/>
        <m:r>
          <m:rPr>
            <m:sty m:val="p"/>
          </m:rPr>
          <w:rPr>
            <w:rStyle w:val="CommentReference"/>
          </w:rPr>
          <w:commentReference w:id="36"/>
        </m:r>
      </m:oMath>
      <w:r w:rsidR="008007ED">
        <w:tab/>
      </w:r>
      <w:r w:rsidR="008007ED">
        <w:tab/>
      </w:r>
      <w:r w:rsidR="008007ED">
        <w:tab/>
        <w:t>(2)</w:t>
      </w:r>
    </w:p>
    <w:p w14:paraId="10841A66" w14:textId="7A5A1D7A" w:rsidR="00E51BE2" w:rsidRDefault="00E51BE2" w:rsidP="00E51BE2">
      <w:pPr>
        <w:jc w:val="right"/>
      </w:pPr>
    </w:p>
    <w:p w14:paraId="170157CB" w14:textId="55A82AE5" w:rsidR="006178F1" w:rsidRDefault="00DA6ABC" w:rsidP="006178F1">
      <w:r>
        <w:t>The equation above describes a</w:t>
      </w:r>
      <w:r w:rsidR="00566D9D">
        <w:t xml:space="preserve">n anode reaction in an electrolysis of water reaction. At the anode of the circuit, </w:t>
      </w:r>
      <w:r w:rsidR="003929CE">
        <w:t xml:space="preserve">water is </w:t>
      </w:r>
      <w:r w:rsidR="00BE58AD">
        <w:t>electrolyzed</w:t>
      </w:r>
      <w:r w:rsidR="00452504">
        <w:t xml:space="preserve"> and produces </w:t>
      </w:r>
      <w:r w:rsidR="00C661F1">
        <w:t>oxygen gas,</w:t>
      </w:r>
      <w:r w:rsidR="00BE58AD">
        <w:t xml:space="preserve"> </w:t>
      </w:r>
      <w:r w:rsidR="003112FD">
        <w:t>hydr</w:t>
      </w:r>
      <w:r w:rsidR="00637BD1">
        <w:t>ogen ions</w:t>
      </w:r>
      <w:r w:rsidR="003112FD">
        <w:t xml:space="preserve">, and </w:t>
      </w:r>
      <w:r w:rsidR="00F8539B">
        <w:t>electrons.</w:t>
      </w:r>
      <w:r w:rsidR="00B62CAB">
        <w:t xml:space="preserve"> The a</w:t>
      </w:r>
      <w:r w:rsidR="006178F1">
        <w:t xml:space="preserve">mount of </w:t>
      </w:r>
      <w:r w:rsidR="00B62CAB">
        <w:t>h</w:t>
      </w:r>
      <w:r w:rsidR="006178F1">
        <w:t xml:space="preserve">ydrogen </w:t>
      </w:r>
      <w:r w:rsidR="00B62CAB">
        <w:t>r</w:t>
      </w:r>
      <w:r w:rsidR="006178F1">
        <w:t>equired f</w:t>
      </w:r>
      <w:r w:rsidR="002174DF">
        <w:t>or the f</w:t>
      </w:r>
      <w:r w:rsidR="006178F1">
        <w:t xml:space="preserve">uel </w:t>
      </w:r>
      <w:r w:rsidR="002174DF">
        <w:t>c</w:t>
      </w:r>
      <w:r w:rsidR="006178F1">
        <w:t>ell</w:t>
      </w:r>
      <w:r w:rsidR="00172C0E">
        <w:t xml:space="preserve"> can be</w:t>
      </w:r>
      <w:r w:rsidR="00B24F8C">
        <w:t xml:space="preserve"> calculated using:</w:t>
      </w:r>
    </w:p>
    <w:p w14:paraId="2991C84F" w14:textId="77777777" w:rsidR="006178F1" w:rsidRDefault="006178F1" w:rsidP="006178F1"/>
    <w:p w14:paraId="58BE5610" w14:textId="4BAED980" w:rsidR="006178F1" w:rsidRPr="00E51BE2" w:rsidRDefault="00665565" w:rsidP="008E29F1">
      <w:pPr>
        <w:jc w:val="right"/>
      </w:pPr>
      <m:oMathPara>
        <m:oMathParaPr>
          <m:jc m:val="center"/>
        </m:oMathParaPr>
        <m:oMath>
          <m:f>
            <m:fPr>
              <m:ctrlPr>
                <w:rPr>
                  <w:rFonts w:ascii="Cambria Math" w:hAnsi="Cambria Math"/>
                  <w:i/>
                  <w:iCs/>
                </w:rPr>
              </m:ctrlPr>
            </m:fPr>
            <m:num>
              <m:r>
                <w:rPr>
                  <w:rFonts w:ascii="Cambria Math" w:hAnsi="Cambria Math"/>
                </w:rPr>
                <m:t>P*t</m:t>
              </m:r>
            </m:num>
            <m:den>
              <m:r>
                <w:rPr>
                  <w:rFonts w:ascii="Cambria Math" w:hAnsi="Cambria Math"/>
                </w:rPr>
                <m:t>η*LHV</m:t>
              </m:r>
            </m:den>
          </m:f>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oMath>
      </m:oMathPara>
    </w:p>
    <w:p w14:paraId="3EE82814" w14:textId="4AE84E95" w:rsidR="00531E6C" w:rsidRDefault="001F1E61" w:rsidP="001F1E61">
      <w:pPr>
        <w:jc w:val="right"/>
      </w:pPr>
      <w:r>
        <w:t>(3)</w:t>
      </w:r>
    </w:p>
    <w:p w14:paraId="1196B425" w14:textId="1B2F8C19" w:rsidR="009036A2" w:rsidRDefault="00557507" w:rsidP="00711ED0">
      <w:r>
        <w:tab/>
        <w:t>Where:</w:t>
      </w:r>
    </w:p>
    <w:p w14:paraId="0A1E60FE" w14:textId="55DEEA2A" w:rsidR="00557507" w:rsidRDefault="00557507" w:rsidP="00711ED0">
      <w:r>
        <w:tab/>
      </w:r>
      <w:r>
        <w:tab/>
      </w:r>
      <m:oMath>
        <m:r>
          <w:rPr>
            <w:rFonts w:ascii="Cambria Math" w:hAnsi="Cambria Math"/>
          </w:rPr>
          <m:t>P=</m:t>
        </m:r>
      </m:oMath>
      <w:r w:rsidR="002C4FE5">
        <w:t xml:space="preserve"> </w:t>
      </w:r>
      <w:r w:rsidR="00C36E8D">
        <w:t xml:space="preserve">Power </w:t>
      </w:r>
      <w:r w:rsidR="00A3676A">
        <w:t>Generated</w:t>
      </w:r>
      <w:r w:rsidR="00C36E8D">
        <w:t xml:space="preserve"> </w:t>
      </w:r>
      <w:commentRangeStart w:id="37"/>
      <w:r w:rsidR="00C36E8D">
        <w:t>(</w:t>
      </w:r>
      <w:r w:rsidR="00BA7960">
        <w:t>kW</w:t>
      </w:r>
      <w:r w:rsidR="00C36E8D">
        <w:t>)</w:t>
      </w:r>
      <w:commentRangeEnd w:id="37"/>
      <w:r w:rsidR="009F7060">
        <w:rPr>
          <w:rStyle w:val="CommentReference"/>
        </w:rPr>
        <w:commentReference w:id="37"/>
      </w:r>
    </w:p>
    <w:p w14:paraId="7F138381" w14:textId="5BE05253" w:rsidR="00006E04" w:rsidRDefault="00006E04" w:rsidP="00711ED0">
      <w:r>
        <w:tab/>
      </w:r>
      <w:r>
        <w:tab/>
      </w:r>
      <m:oMath>
        <m:r>
          <w:rPr>
            <w:rFonts w:ascii="Cambria Math" w:hAnsi="Cambria Math"/>
          </w:rPr>
          <m:t>t=</m:t>
        </m:r>
      </m:oMath>
      <w:r w:rsidR="00C36E8D">
        <w:t xml:space="preserve"> Time</w:t>
      </w:r>
      <w:r w:rsidR="00976D77">
        <w:t xml:space="preserve"> Needed to Run the Fuel Cell</w:t>
      </w:r>
      <w:r w:rsidR="00C36E8D">
        <w:t xml:space="preserve"> (sec)</w:t>
      </w:r>
    </w:p>
    <w:p w14:paraId="550B9FEE" w14:textId="071E0B48" w:rsidR="00BB2D4B" w:rsidRDefault="00BB2D4B" w:rsidP="00711ED0">
      <w:r>
        <w:tab/>
      </w:r>
      <w:r>
        <w:tab/>
      </w:r>
      <w:r w:rsidR="00E67B4D">
        <w:rPr>
          <w:rFonts w:ascii="Calibri" w:hAnsi="Calibri" w:cs="Calibri"/>
        </w:rPr>
        <w:t>η</w:t>
      </w:r>
      <w:r w:rsidR="00E67B4D">
        <w:t xml:space="preserve"> </w:t>
      </w:r>
      <w:r w:rsidR="00D44404">
        <w:t xml:space="preserve">= </w:t>
      </w:r>
      <w:r w:rsidR="005D5BCF">
        <w:t>Total</w:t>
      </w:r>
      <w:r w:rsidR="00D44404">
        <w:t xml:space="preserve"> </w:t>
      </w:r>
      <w:r w:rsidR="000103B5">
        <w:t xml:space="preserve">Efficiency of </w:t>
      </w:r>
      <w:r w:rsidR="005D5BCF">
        <w:t xml:space="preserve">the </w:t>
      </w:r>
      <w:r w:rsidR="0042793B">
        <w:t xml:space="preserve">Fuel Cell </w:t>
      </w:r>
    </w:p>
    <w:p w14:paraId="7EED52F3" w14:textId="41DE60EA" w:rsidR="002C4FE5" w:rsidRDefault="002C4FE5" w:rsidP="00711ED0">
      <w:r>
        <w:tab/>
      </w:r>
      <w:r>
        <w:tab/>
        <w:t xml:space="preserve">LHV = </w:t>
      </w:r>
      <w:r w:rsidR="009F74AC">
        <w:t xml:space="preserve">Lower Heating Value </w:t>
      </w:r>
      <w:r w:rsidR="007A6D99">
        <w:t xml:space="preserve">of Hydrogen </w:t>
      </w:r>
      <w:r w:rsidR="009F74AC">
        <w:t>(</w:t>
      </w:r>
      <w:r w:rsidR="009C3106">
        <w:t>kJ/kg)</w:t>
      </w:r>
    </w:p>
    <w:p w14:paraId="31A14C17" w14:textId="74A07B2F" w:rsidR="006C675B" w:rsidRDefault="0056244D" w:rsidP="00711ED0">
      <w:r>
        <w:tab/>
      </w:r>
      <w:r>
        <w:tab/>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oMath>
      <w:r>
        <w:t xml:space="preserve"> = Mass of Hydrogen </w:t>
      </w:r>
      <w:r w:rsidR="002E44E7">
        <w:t>N</w:t>
      </w:r>
      <w:r>
        <w:t>eeded</w:t>
      </w:r>
      <w:r w:rsidR="00491800">
        <w:t xml:space="preserve"> (g)</w:t>
      </w:r>
    </w:p>
    <w:p w14:paraId="73A541BC" w14:textId="1E6E1F47" w:rsidR="00D44404" w:rsidRDefault="00D44404" w:rsidP="00711ED0">
      <w:r>
        <w:tab/>
      </w:r>
      <w:r>
        <w:tab/>
      </w:r>
    </w:p>
    <w:p w14:paraId="0F523167" w14:textId="78AF98CD" w:rsidR="00CC259A" w:rsidRDefault="009036A2" w:rsidP="00711ED0">
      <w:r>
        <w:t xml:space="preserve">The amount of hydrogen </w:t>
      </w:r>
      <w:r w:rsidR="00D66596">
        <w:t>required</w:t>
      </w:r>
      <w:r>
        <w:t xml:space="preserve"> to run the fuel cell </w:t>
      </w:r>
      <w:r w:rsidR="003E45E7">
        <w:t>determine</w:t>
      </w:r>
      <w:r w:rsidR="001A326C">
        <w:t>s</w:t>
      </w:r>
      <w:r w:rsidR="003E45E7">
        <w:t xml:space="preserve"> how much hydrogen needs to be produced and stored</w:t>
      </w:r>
      <w:r>
        <w:t>.</w:t>
      </w:r>
      <w:r w:rsidR="000310B0">
        <w:t xml:space="preserve"> </w:t>
      </w:r>
      <w:r w:rsidR="00653B25">
        <w:t xml:space="preserve">This value drives the requirements for the </w:t>
      </w:r>
      <w:r w:rsidR="00012EF7">
        <w:t xml:space="preserve">system and subsystems. </w:t>
      </w:r>
    </w:p>
    <w:p w14:paraId="6AE1F9D0" w14:textId="77777777" w:rsidR="00A75A1B" w:rsidRDefault="00A75A1B" w:rsidP="00711ED0"/>
    <w:p w14:paraId="49241BFA" w14:textId="52AE31A7" w:rsidR="00A75A1B" w:rsidRDefault="00BA49CF" w:rsidP="00A75A1B">
      <w:pPr>
        <w:pStyle w:val="Heading2"/>
      </w:pPr>
      <w:bookmarkStart w:id="38" w:name="_Toc121574917"/>
      <w:bookmarkStart w:id="39" w:name="_Toc121686606"/>
      <w:r>
        <w:t>Analysis</w:t>
      </w:r>
      <w:bookmarkEnd w:id="38"/>
      <w:bookmarkEnd w:id="39"/>
    </w:p>
    <w:p w14:paraId="0B33467F" w14:textId="031D9047" w:rsidR="00A75A1B" w:rsidRDefault="00BA49CF" w:rsidP="00711ED0">
      <w:r>
        <w:t xml:space="preserve">Using </w:t>
      </w:r>
      <w:r w:rsidR="007F5B75">
        <w:t>E</w:t>
      </w:r>
      <w:r>
        <w:t xml:space="preserve">quation </w:t>
      </w:r>
      <w:r w:rsidR="0004443A">
        <w:t>3</w:t>
      </w:r>
      <w:r>
        <w:t xml:space="preserve">, the </w:t>
      </w:r>
      <w:r w:rsidR="00FD5B8C">
        <w:t xml:space="preserve">amount of hydrogen needed to run the fuel cell for 10 minutes is 0.02 grams of hydrogen. </w:t>
      </w:r>
      <w:r w:rsidR="00EF1D6C">
        <w:t xml:space="preserve">This is using </w:t>
      </w:r>
      <w:r w:rsidR="003223EB">
        <w:t>a</w:t>
      </w:r>
      <w:r w:rsidR="00EF1D6C">
        <w:t xml:space="preserve"> desired power as 1 watt</w:t>
      </w:r>
      <w:r w:rsidR="009E773A">
        <w:t xml:space="preserve">, </w:t>
      </w:r>
      <w:r w:rsidR="00506DD4">
        <w:t xml:space="preserve">600 seconds for the </w:t>
      </w:r>
      <w:r w:rsidR="009E773A">
        <w:t xml:space="preserve">time </w:t>
      </w:r>
      <w:r w:rsidR="00506DD4">
        <w:t>constant</w:t>
      </w:r>
      <w:r w:rsidR="009E773A">
        <w:t xml:space="preserve">, a </w:t>
      </w:r>
      <w:r w:rsidR="00844B0D">
        <w:t>target</w:t>
      </w:r>
      <w:r w:rsidR="009E773A">
        <w:t xml:space="preserve"> </w:t>
      </w:r>
      <w:r w:rsidR="00004941">
        <w:t xml:space="preserve">fuel cell </w:t>
      </w:r>
      <w:r w:rsidR="009E773A">
        <w:t xml:space="preserve">efficiency </w:t>
      </w:r>
      <w:r w:rsidR="009E773A" w:rsidRPr="00844B0D">
        <w:rPr>
          <w:highlight w:val="yellow"/>
        </w:rPr>
        <w:t>of 25%,</w:t>
      </w:r>
      <w:r w:rsidR="009E773A">
        <w:t xml:space="preserve"> and a lower heating value of </w:t>
      </w:r>
      <w:r w:rsidR="002A43E4">
        <w:t xml:space="preserve">120,000 kJ/kg. </w:t>
      </w:r>
      <w:r w:rsidR="005D4754">
        <w:t xml:space="preserve">This value was used as a </w:t>
      </w:r>
      <w:r w:rsidR="00E33B94">
        <w:t xml:space="preserve">metric for the critical system and subsystem requirements. </w:t>
      </w:r>
    </w:p>
    <w:p w14:paraId="00787347" w14:textId="77777777" w:rsidR="003C7A93" w:rsidRDefault="003C7A93" w:rsidP="00711ED0"/>
    <w:p w14:paraId="23C5DCF7" w14:textId="77777777" w:rsidR="00A125D6" w:rsidRDefault="00A125D6" w:rsidP="00711ED0"/>
    <w:p w14:paraId="1439F7C8" w14:textId="1963D17C" w:rsidR="00A125D6" w:rsidRDefault="00A125D6" w:rsidP="00A125D6">
      <w:pPr>
        <w:pStyle w:val="Heading2"/>
      </w:pPr>
      <w:bookmarkStart w:id="40" w:name="_Toc121574918"/>
      <w:bookmarkStart w:id="41" w:name="_Toc121686607"/>
      <w:r>
        <w:t>System Summary</w:t>
      </w:r>
      <w:bookmarkEnd w:id="40"/>
      <w:bookmarkEnd w:id="41"/>
    </w:p>
    <w:p w14:paraId="7EB545BF" w14:textId="1EB1713C" w:rsidR="00C86C4B" w:rsidRDefault="00A125D6" w:rsidP="00711ED0">
      <w:r>
        <w:t xml:space="preserve">The </w:t>
      </w:r>
      <w:r w:rsidR="00C86C4B">
        <w:t xml:space="preserve">system can be described by the requirement fulfillment table </w:t>
      </w:r>
      <w:r w:rsidR="001238CD">
        <w:t xml:space="preserve">in Appendix E. This table addresses every system requirement, the design, and the verification of the requirement. </w:t>
      </w:r>
    </w:p>
    <w:p w14:paraId="65FF600C" w14:textId="77777777" w:rsidR="005A0649" w:rsidRDefault="005A0649"/>
    <w:p w14:paraId="26E62AD9" w14:textId="07B76C84" w:rsidR="00696708" w:rsidRDefault="00696708" w:rsidP="00696708">
      <w:pPr>
        <w:pStyle w:val="Heading2"/>
      </w:pPr>
      <w:bookmarkStart w:id="42" w:name="_Toc121574919"/>
      <w:bookmarkStart w:id="43" w:name="_Toc121686608"/>
      <w:r>
        <w:t xml:space="preserve">System </w:t>
      </w:r>
      <w:r w:rsidR="001C6A78">
        <w:t>Verification Plans</w:t>
      </w:r>
      <w:bookmarkEnd w:id="42"/>
      <w:bookmarkEnd w:id="43"/>
    </w:p>
    <w:p w14:paraId="5A63CA61" w14:textId="35730A5A" w:rsidR="0066188A" w:rsidRDefault="001C6A78" w:rsidP="001C6A78">
      <w:r>
        <w:t xml:space="preserve">The system </w:t>
      </w:r>
      <w:r w:rsidR="003F154C">
        <w:t xml:space="preserve">verification plan </w:t>
      </w:r>
      <w:r w:rsidR="00F62D52">
        <w:t xml:space="preserve">is outlined </w:t>
      </w:r>
      <w:r w:rsidR="00A9099A">
        <w:t xml:space="preserve">in Appendix </w:t>
      </w:r>
      <w:r w:rsidR="00782031">
        <w:t>E</w:t>
      </w:r>
      <w:r w:rsidR="00314CC1">
        <w:t xml:space="preserve">. </w:t>
      </w:r>
      <w:r w:rsidR="00AA5BF1">
        <w:t>Table 3</w:t>
      </w:r>
      <w:r w:rsidR="00314CC1">
        <w:t xml:space="preserve"> describes </w:t>
      </w:r>
      <w:r w:rsidR="000802B4">
        <w:t xml:space="preserve">a </w:t>
      </w:r>
      <w:r w:rsidR="004807CA">
        <w:t>verification method for each requirement</w:t>
      </w:r>
      <w:r w:rsidR="00092339">
        <w:t xml:space="preserve"> and </w:t>
      </w:r>
      <w:r w:rsidR="004807CA">
        <w:t xml:space="preserve">a </w:t>
      </w:r>
      <w:r w:rsidR="004A20F8">
        <w:t xml:space="preserve">way to determine the success of each method. </w:t>
      </w:r>
      <w:r w:rsidR="00332F24">
        <w:t xml:space="preserve">The core design requirements are discussed in detail below. </w:t>
      </w:r>
    </w:p>
    <w:p w14:paraId="601EF734" w14:textId="77777777" w:rsidR="0066188A" w:rsidRDefault="0066188A" w:rsidP="001C6A78"/>
    <w:p w14:paraId="1F77CF50" w14:textId="279F70A1" w:rsidR="001C6A78" w:rsidRPr="00174581" w:rsidRDefault="00DF15BA" w:rsidP="00174581">
      <w:pPr>
        <w:rPr>
          <w:b/>
        </w:rPr>
      </w:pPr>
      <w:r w:rsidRPr="00174581">
        <w:rPr>
          <w:b/>
        </w:rPr>
        <w:t>Requirement</w:t>
      </w:r>
      <w:r w:rsidR="009F736D" w:rsidRPr="00174581">
        <w:rPr>
          <w:b/>
        </w:rPr>
        <w:t xml:space="preserve"> 1.1</w:t>
      </w:r>
      <w:r w:rsidR="00CE18FE" w:rsidRPr="00174581">
        <w:rPr>
          <w:b/>
        </w:rPr>
        <w:t>-1.1.1</w:t>
      </w:r>
      <w:r w:rsidR="00E9045D" w:rsidRPr="00174581">
        <w:rPr>
          <w:b/>
        </w:rPr>
        <w:t xml:space="preserve"> </w:t>
      </w:r>
      <w:r w:rsidRPr="00174581">
        <w:rPr>
          <w:b/>
        </w:rPr>
        <w:t>Verification Plan</w:t>
      </w:r>
    </w:p>
    <w:p w14:paraId="7CB1F91A" w14:textId="372C7860" w:rsidR="00401ECA" w:rsidRPr="00696708" w:rsidRDefault="00E12032" w:rsidP="00696708">
      <w:commentRangeStart w:id="44"/>
      <w:r>
        <w:t xml:space="preserve">This requirement </w:t>
      </w:r>
      <w:r w:rsidR="00A208A8">
        <w:t>is</w:t>
      </w:r>
      <w:r>
        <w:t xml:space="preserve"> be verified by</w:t>
      </w:r>
      <w:r w:rsidR="00B615A5">
        <w:t xml:space="preserve"> </w:t>
      </w:r>
      <w:r w:rsidR="00D5471F">
        <w:t xml:space="preserve">using the pressure gauge to determine the </w:t>
      </w:r>
      <w:r w:rsidR="00CA3C88">
        <w:t xml:space="preserve">amount of hydrogen </w:t>
      </w:r>
      <w:commentRangeEnd w:id="44"/>
      <w:r w:rsidR="00AB3BC3">
        <w:rPr>
          <w:rStyle w:val="CommentReference"/>
        </w:rPr>
        <w:commentReference w:id="44"/>
      </w:r>
      <w:r w:rsidR="00CA3C88">
        <w:t>being produced by</w:t>
      </w:r>
      <w:r w:rsidR="00CA6C83">
        <w:t xml:space="preserve"> the electrolysis unit </w:t>
      </w:r>
      <w:r w:rsidR="00BD6918">
        <w:t xml:space="preserve">and </w:t>
      </w:r>
      <w:r w:rsidR="00B64C09">
        <w:t>F</w:t>
      </w:r>
      <w:r w:rsidR="00BD6918">
        <w:t xml:space="preserve">araday’s </w:t>
      </w:r>
      <w:r w:rsidR="00007A34">
        <w:t>L</w:t>
      </w:r>
      <w:r w:rsidR="00BD6918">
        <w:t xml:space="preserve">aw of </w:t>
      </w:r>
      <w:r w:rsidR="00007A34">
        <w:t>E</w:t>
      </w:r>
      <w:r w:rsidR="003F1815">
        <w:t xml:space="preserve">lectrolysis </w:t>
      </w:r>
      <w:r w:rsidR="00BD6918">
        <w:t xml:space="preserve">described in </w:t>
      </w:r>
      <w:r w:rsidR="00595DE4">
        <w:t>E</w:t>
      </w:r>
      <w:r w:rsidR="007A6D26">
        <w:t xml:space="preserve">quation </w:t>
      </w:r>
      <w:r w:rsidR="00595DE4">
        <w:t>4</w:t>
      </w:r>
      <w:r w:rsidR="007A6D26">
        <w:t xml:space="preserve">. According to the calculations, the electrolysis unit </w:t>
      </w:r>
      <w:r w:rsidR="00A208A8">
        <w:t>produces</w:t>
      </w:r>
      <w:r w:rsidR="007A6D26">
        <w:t xml:space="preserve"> 0.</w:t>
      </w:r>
      <w:r w:rsidR="0088211F">
        <w:t>0</w:t>
      </w:r>
      <w:r w:rsidR="007A6D26">
        <w:t>1</w:t>
      </w:r>
      <w:r w:rsidR="00336083">
        <w:t>25</w:t>
      </w:r>
      <w:r w:rsidR="007A6D26">
        <w:t xml:space="preserve"> grams of hydrogen every</w:t>
      </w:r>
      <w:r w:rsidR="0088211F">
        <w:t xml:space="preserve"> </w:t>
      </w:r>
      <w:r w:rsidR="007A6D26">
        <w:t>minute</w:t>
      </w:r>
      <w:r w:rsidR="0088211F">
        <w:t>, exceeding the 0.002 grams per minute requirement.</w:t>
      </w:r>
      <w:r w:rsidR="00B226DF">
        <w:t xml:space="preserve"> The</w:t>
      </w:r>
      <w:r w:rsidR="005D0C9F">
        <w:t xml:space="preserve"> </w:t>
      </w:r>
      <w:r w:rsidR="00D664CE">
        <w:t xml:space="preserve">pressure gauge </w:t>
      </w:r>
      <w:r w:rsidR="00013CCC">
        <w:t xml:space="preserve">selected </w:t>
      </w:r>
      <w:r w:rsidR="0064292F">
        <w:t xml:space="preserve">has a range small enough to capture </w:t>
      </w:r>
      <w:r w:rsidR="00E86C3E">
        <w:t>the pressure difference ___ amount of hydrogen would produce. The gauge</w:t>
      </w:r>
      <w:r w:rsidR="00492EBE">
        <w:t xml:space="preserve">, </w:t>
      </w:r>
      <w:r w:rsidR="00F12F4A">
        <w:t>calculated volume,</w:t>
      </w:r>
      <w:r w:rsidR="00E86C3E">
        <w:t xml:space="preserve"> </w:t>
      </w:r>
      <w:r w:rsidR="00E935B8">
        <w:t xml:space="preserve">and the thermocouple </w:t>
      </w:r>
      <w:r w:rsidR="00730032">
        <w:t>give data that can then be used in</w:t>
      </w:r>
      <w:r w:rsidR="00D664CE">
        <w:t xml:space="preserve"> the ideal gas law </w:t>
      </w:r>
      <w:r w:rsidR="00D675CA">
        <w:t>to</w:t>
      </w:r>
      <w:r w:rsidR="00730032">
        <w:t xml:space="preserve"> calculate the </w:t>
      </w:r>
      <w:r w:rsidR="00D675CA">
        <w:t>mass</w:t>
      </w:r>
      <w:r w:rsidR="00730032">
        <w:t xml:space="preserve"> of hydrogen </w:t>
      </w:r>
      <w:r w:rsidR="00492EBE">
        <w:t>in the system</w:t>
      </w:r>
      <w:r w:rsidR="00D675CA">
        <w:t xml:space="preserve">. </w:t>
      </w:r>
    </w:p>
    <w:p w14:paraId="6D7676E7" w14:textId="77777777" w:rsidR="00456088" w:rsidRDefault="00456088"/>
    <w:p w14:paraId="1B0460AA" w14:textId="649B0BD6" w:rsidR="00CE18FE" w:rsidRPr="00174581" w:rsidRDefault="00CE18FE" w:rsidP="00174581">
      <w:pPr>
        <w:rPr>
          <w:b/>
        </w:rPr>
      </w:pPr>
      <w:r w:rsidRPr="00174581">
        <w:rPr>
          <w:b/>
        </w:rPr>
        <w:t>Requirement 1.2 Verification Plan</w:t>
      </w:r>
    </w:p>
    <w:p w14:paraId="0B206EA1" w14:textId="1E5950D4" w:rsidR="00D675CA" w:rsidRPr="00D675CA" w:rsidRDefault="00D85A2D" w:rsidP="00D675CA">
      <w:r>
        <w:t xml:space="preserve">This requirement </w:t>
      </w:r>
      <w:r w:rsidR="00A208A8">
        <w:t>is</w:t>
      </w:r>
      <w:r>
        <w:t xml:space="preserve"> verified</w:t>
      </w:r>
      <w:r w:rsidR="00504505">
        <w:t xml:space="preserve"> by</w:t>
      </w:r>
      <w:r>
        <w:t xml:space="preserve"> using the mass of the material storage before and after hydrogen has been introduced. </w:t>
      </w:r>
      <w:r w:rsidR="00847DC4">
        <w:t xml:space="preserve">When the material is sufficiently charged, the mass </w:t>
      </w:r>
      <w:r w:rsidR="00045E55">
        <w:t xml:space="preserve">after should be 0.04 grams heavier. </w:t>
      </w:r>
      <w:commentRangeStart w:id="45"/>
      <w:r w:rsidR="00A038A2">
        <w:t>A</w:t>
      </w:r>
      <w:r w:rsidR="00045E55">
        <w:t xml:space="preserve"> </w:t>
      </w:r>
      <w:r w:rsidR="006D365E">
        <w:t xml:space="preserve">chemistry </w:t>
      </w:r>
      <w:r w:rsidR="00EC1485">
        <w:t>scale,</w:t>
      </w:r>
      <w:r w:rsidR="006D365E">
        <w:t xml:space="preserve"> used in the </w:t>
      </w:r>
      <w:r w:rsidR="00EC1485">
        <w:t>ERAU labs,</w:t>
      </w:r>
      <w:r w:rsidR="00A038A2">
        <w:t xml:space="preserve"> is needed to </w:t>
      </w:r>
      <w:r w:rsidR="00011FEB">
        <w:t xml:space="preserve">find the exact amount of hydrogen stored in the material. </w:t>
      </w:r>
      <w:commentRangeEnd w:id="45"/>
      <w:r w:rsidR="00E712D3">
        <w:rPr>
          <w:rStyle w:val="CommentReference"/>
        </w:rPr>
        <w:commentReference w:id="45"/>
      </w:r>
    </w:p>
    <w:p w14:paraId="04E33211" w14:textId="77777777" w:rsidR="00CE18FE" w:rsidRDefault="00CE18FE"/>
    <w:p w14:paraId="44F56A41" w14:textId="2576ED7C" w:rsidR="00A945B5" w:rsidRPr="00174581" w:rsidRDefault="00A945B5" w:rsidP="00174581">
      <w:pPr>
        <w:rPr>
          <w:b/>
        </w:rPr>
      </w:pPr>
      <w:r w:rsidRPr="00174581">
        <w:rPr>
          <w:b/>
        </w:rPr>
        <w:t>Requirement 2.1 Verification Plan</w:t>
      </w:r>
    </w:p>
    <w:p w14:paraId="4B165BA4" w14:textId="2430BCD8" w:rsidR="004766AC" w:rsidRDefault="001C40C2">
      <w:r>
        <w:t xml:space="preserve">Verification of </w:t>
      </w:r>
      <w:r w:rsidR="00220782">
        <w:t>requirement 2.1</w:t>
      </w:r>
      <w:r w:rsidR="00AF553D">
        <w:t xml:space="preserve"> </w:t>
      </w:r>
      <w:r w:rsidR="00A208A8">
        <w:t>is</w:t>
      </w:r>
      <w:r w:rsidR="00AF553D">
        <w:t xml:space="preserve"> completed via the Bubble Test</w:t>
      </w:r>
      <w:r w:rsidR="0074541C">
        <w:t xml:space="preserve">, </w:t>
      </w:r>
      <w:r w:rsidR="0098153E">
        <w:t>depicted in</w:t>
      </w:r>
      <w:r w:rsidR="00CC00BC">
        <w:t xml:space="preserve"> </w:t>
      </w:r>
      <w:r w:rsidR="00913EFA">
        <w:fldChar w:fldCharType="begin"/>
      </w:r>
      <w:r w:rsidR="00913EFA">
        <w:instrText xml:space="preserve"> REF _Ref121657965 \h </w:instrText>
      </w:r>
      <w:r w:rsidR="00913EFA">
        <w:fldChar w:fldCharType="separate"/>
      </w:r>
      <w:r w:rsidR="00B34FD8" w:rsidRPr="00A76D78">
        <w:rPr>
          <w:i/>
        </w:rPr>
        <w:t xml:space="preserve">Figure </w:t>
      </w:r>
      <w:r w:rsidR="00B34FD8">
        <w:rPr>
          <w:i/>
          <w:noProof/>
        </w:rPr>
        <w:t>3</w:t>
      </w:r>
      <w:r w:rsidR="00913EFA">
        <w:fldChar w:fldCharType="end"/>
      </w:r>
      <w:r w:rsidR="00CF7915">
        <w:t xml:space="preserve">. </w:t>
      </w:r>
    </w:p>
    <w:p w14:paraId="1918A40E" w14:textId="77777777" w:rsidR="00CF7915" w:rsidRDefault="00CF7915" w:rsidP="00997475">
      <w:pPr>
        <w:keepNext/>
        <w:jc w:val="center"/>
      </w:pPr>
    </w:p>
    <w:p w14:paraId="3FCDF8DE" w14:textId="54CFE7F0" w:rsidR="00997475" w:rsidRDefault="00EA6138" w:rsidP="00997475">
      <w:pPr>
        <w:keepNext/>
        <w:jc w:val="center"/>
      </w:pPr>
      <w:r w:rsidRPr="00EA6138">
        <w:rPr>
          <w:noProof/>
        </w:rPr>
        <w:drawing>
          <wp:inline distT="0" distB="0" distL="0" distR="0" wp14:anchorId="5F6517A2" wp14:editId="0E9E0039">
            <wp:extent cx="4876751" cy="3181350"/>
            <wp:effectExtent l="0" t="0" r="635" b="0"/>
            <wp:docPr id="22" name="Picture 22" descr="A picture containing text, counter&#10;&#10;Description automatically generated">
              <a:extLst xmlns:a="http://schemas.openxmlformats.org/drawingml/2006/main">
                <a:ext uri="{FF2B5EF4-FFF2-40B4-BE49-F238E27FC236}">
                  <a16:creationId xmlns:a16="http://schemas.microsoft.com/office/drawing/2014/main" id="{46C766FB-DC5C-6AC4-0B37-C4154874C5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Content Placeholder 4" descr="A picture containing text, counter&#10;&#10;Description automatically generated">
                      <a:extLst>
                        <a:ext uri="{FF2B5EF4-FFF2-40B4-BE49-F238E27FC236}">
                          <a16:creationId xmlns:a16="http://schemas.microsoft.com/office/drawing/2014/main" id="{46C766FB-DC5C-6AC4-0B37-C4154874C51F}"/>
                        </a:ext>
                      </a:extLst>
                    </pic:cNvPr>
                    <pic:cNvPicPr>
                      <a:picLocks noGrp="1" noChangeAspect="1"/>
                    </pic:cNvPicPr>
                  </pic:nvPicPr>
                  <pic:blipFill>
                    <a:blip r:embed="rId23"/>
                    <a:stretch>
                      <a:fillRect/>
                    </a:stretch>
                  </pic:blipFill>
                  <pic:spPr>
                    <a:xfrm>
                      <a:off x="0" y="0"/>
                      <a:ext cx="4908935" cy="3202345"/>
                    </a:xfrm>
                    <a:prstGeom prst="rect">
                      <a:avLst/>
                    </a:prstGeom>
                  </pic:spPr>
                </pic:pic>
              </a:graphicData>
            </a:graphic>
          </wp:inline>
        </w:drawing>
      </w:r>
    </w:p>
    <w:p w14:paraId="5F3B7694" w14:textId="3CD066F5" w:rsidR="004766AC" w:rsidRPr="00A76D78" w:rsidRDefault="00997475" w:rsidP="00997475">
      <w:pPr>
        <w:pStyle w:val="Caption"/>
        <w:jc w:val="center"/>
        <w:rPr>
          <w:i w:val="0"/>
          <w:color w:val="auto"/>
        </w:rPr>
      </w:pPr>
      <w:bookmarkStart w:id="46" w:name="_Ref121657965"/>
      <w:bookmarkStart w:id="47" w:name="_Toc121686630"/>
      <w:r w:rsidRPr="00A76D78">
        <w:rPr>
          <w:i w:val="0"/>
          <w:color w:val="auto"/>
        </w:rPr>
        <w:t xml:space="preserve">Figure </w:t>
      </w:r>
      <w:r w:rsidRPr="00A76D78">
        <w:rPr>
          <w:i w:val="0"/>
          <w:color w:val="auto"/>
        </w:rPr>
        <w:fldChar w:fldCharType="begin"/>
      </w:r>
      <w:r w:rsidRPr="00A76D78">
        <w:rPr>
          <w:i w:val="0"/>
          <w:color w:val="auto"/>
        </w:rPr>
        <w:instrText xml:space="preserve"> SEQ Figure \* ARABIC </w:instrText>
      </w:r>
      <w:r w:rsidRPr="00A76D78">
        <w:rPr>
          <w:i w:val="0"/>
          <w:color w:val="auto"/>
        </w:rPr>
        <w:fldChar w:fldCharType="separate"/>
      </w:r>
      <w:r w:rsidR="00B34FD8">
        <w:rPr>
          <w:i w:val="0"/>
          <w:noProof/>
          <w:color w:val="auto"/>
        </w:rPr>
        <w:t>3</w:t>
      </w:r>
      <w:r w:rsidRPr="00A76D78">
        <w:rPr>
          <w:i w:val="0"/>
          <w:color w:val="auto"/>
        </w:rPr>
        <w:fldChar w:fldCharType="end"/>
      </w:r>
      <w:bookmarkEnd w:id="46"/>
      <w:r w:rsidRPr="00A76D78">
        <w:rPr>
          <w:i w:val="0"/>
          <w:color w:val="auto"/>
        </w:rPr>
        <w:t xml:space="preserve">: Bubble </w:t>
      </w:r>
      <w:r w:rsidR="00AB33BA" w:rsidRPr="00A76D78">
        <w:rPr>
          <w:i w:val="0"/>
          <w:color w:val="auto"/>
        </w:rPr>
        <w:t>t</w:t>
      </w:r>
      <w:r w:rsidRPr="00A76D78">
        <w:rPr>
          <w:i w:val="0"/>
          <w:color w:val="auto"/>
        </w:rPr>
        <w:t>est</w:t>
      </w:r>
      <w:bookmarkEnd w:id="47"/>
    </w:p>
    <w:p w14:paraId="6622365A" w14:textId="7488B88E" w:rsidR="00DB2070" w:rsidRDefault="00883461">
      <w:r>
        <w:t xml:space="preserve">The </w:t>
      </w:r>
      <w:r w:rsidR="002017D4">
        <w:t>bubble test is</w:t>
      </w:r>
      <w:r w:rsidR="001258EC">
        <w:t xml:space="preserve"> </w:t>
      </w:r>
      <w:r w:rsidR="00F640C5">
        <w:t>a leak detection</w:t>
      </w:r>
      <w:r w:rsidR="001258EC">
        <w:t xml:space="preserve"> test </w:t>
      </w:r>
      <w:r w:rsidR="005F7EB3">
        <w:t>standardized by ASHRAE</w:t>
      </w:r>
      <w:r w:rsidR="00F640C5">
        <w:t>.</w:t>
      </w:r>
      <w:r w:rsidR="002C68A3">
        <w:t xml:space="preserve"> </w:t>
      </w:r>
      <w:r w:rsidR="00A6047D">
        <w:t>It</w:t>
      </w:r>
      <w:r w:rsidR="00D07162">
        <w:t xml:space="preserve"> is performed by </w:t>
      </w:r>
      <w:r w:rsidR="003F18A7">
        <w:t xml:space="preserve">applying </w:t>
      </w:r>
      <w:r w:rsidR="00BA3BCB">
        <w:t xml:space="preserve">soapy water to </w:t>
      </w:r>
      <w:r w:rsidR="00927119">
        <w:t>the exterior of a</w:t>
      </w:r>
      <w:r w:rsidR="00BA3BCB">
        <w:t xml:space="preserve"> system</w:t>
      </w:r>
      <w:r w:rsidR="00AF6706">
        <w:t xml:space="preserve"> then</w:t>
      </w:r>
      <w:r w:rsidR="00233DB5">
        <w:t xml:space="preserve"> </w:t>
      </w:r>
      <w:r w:rsidR="00B532BE">
        <w:t>runn</w:t>
      </w:r>
      <w:r w:rsidR="002B45DF">
        <w:t>ing</w:t>
      </w:r>
      <w:r w:rsidR="00C94877">
        <w:t xml:space="preserve"> compressed</w:t>
      </w:r>
      <w:r w:rsidR="002B45DF">
        <w:t xml:space="preserve"> air through the inter</w:t>
      </w:r>
      <w:r w:rsidR="00D3757C">
        <w:t>ior of th</w:t>
      </w:r>
      <w:r w:rsidR="00965E33">
        <w:t>at</w:t>
      </w:r>
      <w:r w:rsidR="002B45DF">
        <w:t xml:space="preserve"> system. If bubbles form in the soapy water, then </w:t>
      </w:r>
      <w:r w:rsidR="00D06286">
        <w:t>there is a</w:t>
      </w:r>
      <w:r w:rsidR="002B45DF">
        <w:t xml:space="preserve"> leak. </w:t>
      </w:r>
      <w:r w:rsidR="00E869A3" w:rsidRPr="00A03283">
        <w:rPr>
          <w:highlight w:val="yellow"/>
        </w:rPr>
        <w:t xml:space="preserve">The test can detect leaks of gas as small as ___, not as small as hydrogen, but it will give </w:t>
      </w:r>
      <w:r w:rsidR="00304E21" w:rsidRPr="00A03283">
        <w:rPr>
          <w:highlight w:val="yellow"/>
        </w:rPr>
        <w:t xml:space="preserve">valuable information of how secure the system is </w:t>
      </w:r>
      <w:r w:rsidR="00A03283" w:rsidRPr="00A03283">
        <w:rPr>
          <w:highlight w:val="yellow"/>
        </w:rPr>
        <w:t>on a measurable scale.</w:t>
      </w:r>
      <w:r w:rsidR="00A03283">
        <w:t xml:space="preserve"> </w:t>
      </w:r>
      <w:r w:rsidR="00EA6C6C">
        <w:t>ERH2 will perform the test a</w:t>
      </w:r>
      <w:r w:rsidR="002B45DF">
        <w:t xml:space="preserve">ccording to </w:t>
      </w:r>
      <w:r w:rsidR="00C26D5E">
        <w:t xml:space="preserve">the </w:t>
      </w:r>
      <w:r w:rsidR="002B45DF">
        <w:t xml:space="preserve">ASHRAE </w:t>
      </w:r>
      <w:r w:rsidR="00C26D5E">
        <w:t>handbook</w:t>
      </w:r>
      <w:r w:rsidR="00EA6C6C">
        <w:t>.</w:t>
      </w:r>
      <w:r w:rsidR="00242CC7">
        <w:t xml:space="preserve"> </w:t>
      </w:r>
    </w:p>
    <w:p w14:paraId="019AAA2F" w14:textId="77777777" w:rsidR="00CF7915" w:rsidRDefault="00CF7915"/>
    <w:p w14:paraId="446A9A48" w14:textId="5FADC354" w:rsidR="00FA0EAF" w:rsidRPr="00174581" w:rsidRDefault="00FA0EAF" w:rsidP="00174581">
      <w:pPr>
        <w:rPr>
          <w:b/>
        </w:rPr>
      </w:pPr>
      <w:r w:rsidRPr="00174581">
        <w:rPr>
          <w:b/>
        </w:rPr>
        <w:t>Requirement 3.1 Verification Plan</w:t>
      </w:r>
    </w:p>
    <w:p w14:paraId="20B35058" w14:textId="00B9C443" w:rsidR="00FA0EAF" w:rsidRDefault="002872FA" w:rsidP="00FA0EAF">
      <w:r>
        <w:t>To verify that the system components are visible, the system will be</w:t>
      </w:r>
      <w:r w:rsidR="003E334A">
        <w:t xml:space="preserve"> visually</w:t>
      </w:r>
      <w:r>
        <w:t xml:space="preserve"> </w:t>
      </w:r>
      <w:r w:rsidR="003F6DE0">
        <w:t>inspected to ensure that the processes are easily distinguishable to</w:t>
      </w:r>
      <w:r w:rsidR="00F830CE">
        <w:t xml:space="preserve"> people uninvolved with the project. </w:t>
      </w:r>
      <w:r w:rsidR="007C3C35">
        <w:t xml:space="preserve">Willing volunteers will judge the system and describe in detail what they were able to view. </w:t>
      </w:r>
    </w:p>
    <w:p w14:paraId="2800D484" w14:textId="77777777" w:rsidR="00D377E8" w:rsidRDefault="00D377E8" w:rsidP="00FA0EAF"/>
    <w:p w14:paraId="0B0349E8" w14:textId="00F340B0" w:rsidR="00FA0EAF" w:rsidRPr="00174581" w:rsidRDefault="00FA0EAF" w:rsidP="00174581">
      <w:pPr>
        <w:rPr>
          <w:b/>
        </w:rPr>
      </w:pPr>
      <w:r w:rsidRPr="00174581">
        <w:rPr>
          <w:b/>
        </w:rPr>
        <w:t>Requirement 4.1 Verification Plan</w:t>
      </w:r>
    </w:p>
    <w:p w14:paraId="2BA99C68" w14:textId="213218AB" w:rsidR="008D7B1C" w:rsidRDefault="004D12E7" w:rsidP="008D7B1C">
      <w:r>
        <w:t xml:space="preserve">This requirement </w:t>
      </w:r>
      <w:r w:rsidR="00000A42">
        <w:t>is</w:t>
      </w:r>
      <w:r>
        <w:t xml:space="preserve"> </w:t>
      </w:r>
      <w:r w:rsidR="00FB63FB">
        <w:t xml:space="preserve">verified </w:t>
      </w:r>
      <w:r>
        <w:t>by</w:t>
      </w:r>
      <w:r w:rsidR="00FB63FB">
        <w:t xml:space="preserve"> </w:t>
      </w:r>
      <w:r w:rsidR="00766DB2">
        <w:t>analyzing the weight of the materials in both the</w:t>
      </w:r>
      <w:r w:rsidR="00FB63FB">
        <w:t xml:space="preserve"> S</w:t>
      </w:r>
      <w:r w:rsidR="005E466B">
        <w:t>OLIDWORKS</w:t>
      </w:r>
      <w:r w:rsidR="00FB63FB">
        <w:t xml:space="preserve"> part files </w:t>
      </w:r>
      <w:r w:rsidR="00580E6A">
        <w:t xml:space="preserve">and the manufacturers of the parts. Using these </w:t>
      </w:r>
      <w:r w:rsidR="002F3FF9">
        <w:t>together, a total weight of the sy</w:t>
      </w:r>
      <w:r w:rsidR="0004759F">
        <w:t xml:space="preserve">stem </w:t>
      </w:r>
      <w:r w:rsidR="00000A42">
        <w:t>is</w:t>
      </w:r>
      <w:r w:rsidR="0004759F">
        <w:t xml:space="preserve"> found</w:t>
      </w:r>
      <w:r w:rsidR="00000A42">
        <w:t xml:space="preserve"> to be </w:t>
      </w:r>
      <w:r w:rsidR="00B67B71">
        <w:t>less than 10 pounds</w:t>
      </w:r>
      <w:r w:rsidR="0004759F">
        <w:t>.</w:t>
      </w:r>
    </w:p>
    <w:p w14:paraId="465C15B9" w14:textId="77777777" w:rsidR="00F6496B" w:rsidRDefault="00F6496B" w:rsidP="008D7B1C"/>
    <w:p w14:paraId="0BE2EB06" w14:textId="01DD9D43" w:rsidR="0039283E" w:rsidRDefault="0039283E" w:rsidP="0039283E">
      <w:pPr>
        <w:pStyle w:val="Heading2"/>
      </w:pPr>
      <w:bookmarkStart w:id="48" w:name="_Toc121574920"/>
      <w:bookmarkStart w:id="49" w:name="_Toc121686609"/>
      <w:commentRangeStart w:id="50"/>
      <w:r>
        <w:t>Budgets</w:t>
      </w:r>
      <w:bookmarkEnd w:id="48"/>
      <w:bookmarkEnd w:id="49"/>
      <w:commentRangeEnd w:id="50"/>
      <w:r w:rsidR="00A03283">
        <w:rPr>
          <w:rStyle w:val="CommentReference"/>
          <w:b w:val="0"/>
          <w:bCs w:val="0"/>
        </w:rPr>
        <w:commentReference w:id="50"/>
      </w:r>
    </w:p>
    <w:p w14:paraId="0FE026E4" w14:textId="5910034D" w:rsidR="00917D51" w:rsidRDefault="00D6360C" w:rsidP="00D011AB">
      <w:r>
        <w:t xml:space="preserve">The </w:t>
      </w:r>
      <w:r w:rsidR="00DA7415">
        <w:t xml:space="preserve">total budget </w:t>
      </w:r>
      <w:r w:rsidR="001228CC">
        <w:t>is</w:t>
      </w:r>
      <w:r w:rsidR="00DA7415">
        <w:t xml:space="preserve"> $1300</w:t>
      </w:r>
      <w:r w:rsidR="00830F9E">
        <w:t xml:space="preserve">, </w:t>
      </w:r>
      <w:r w:rsidR="00CB139A">
        <w:t xml:space="preserve">and </w:t>
      </w:r>
      <w:r w:rsidR="00830F9E">
        <w:t xml:space="preserve">the </w:t>
      </w:r>
      <w:r w:rsidR="00367296">
        <w:t xml:space="preserve">system </w:t>
      </w:r>
      <w:r w:rsidR="00CB139A">
        <w:t>is under-budget at a cost of</w:t>
      </w:r>
      <w:r w:rsidR="009D2F86">
        <w:t xml:space="preserve"> </w:t>
      </w:r>
      <w:r w:rsidR="004E7579">
        <w:t>$1154.37</w:t>
      </w:r>
      <w:r w:rsidR="00010752">
        <w:t xml:space="preserve">. This total </w:t>
      </w:r>
      <w:r w:rsidR="00435CCC">
        <w:t xml:space="preserve">is </w:t>
      </w:r>
      <w:r w:rsidR="00DF67FA">
        <w:t>br</w:t>
      </w:r>
      <w:r w:rsidR="006678D0">
        <w:t xml:space="preserve">oken down into the six subsystems </w:t>
      </w:r>
      <w:r w:rsidR="00C40F68">
        <w:t xml:space="preserve">as shown </w:t>
      </w:r>
      <w:r w:rsidR="00710E4B">
        <w:t xml:space="preserve">in </w:t>
      </w:r>
      <w:r w:rsidR="00710E4B">
        <w:fldChar w:fldCharType="begin"/>
      </w:r>
      <w:r w:rsidR="00710E4B">
        <w:instrText xml:space="preserve"> REF _Ref121658305 \h </w:instrText>
      </w:r>
      <w:r w:rsidR="00710E4B">
        <w:fldChar w:fldCharType="separate"/>
      </w:r>
      <w:r w:rsidR="00B34FD8" w:rsidRPr="00A76D78">
        <w:rPr>
          <w:i/>
        </w:rPr>
        <w:t xml:space="preserve">Figure </w:t>
      </w:r>
      <w:r w:rsidR="00B34FD8">
        <w:rPr>
          <w:i/>
          <w:noProof/>
        </w:rPr>
        <w:t>4</w:t>
      </w:r>
      <w:r w:rsidR="00710E4B">
        <w:fldChar w:fldCharType="end"/>
      </w:r>
      <w:r w:rsidR="00710E4B">
        <w:t xml:space="preserve"> below</w:t>
      </w:r>
      <w:r w:rsidR="00C40F68">
        <w:t>.</w:t>
      </w:r>
      <w:r w:rsidR="00D011AB">
        <w:t xml:space="preserve"> An itemized budget can be found in Appendix C.</w:t>
      </w:r>
    </w:p>
    <w:p w14:paraId="3CD7213E" w14:textId="77777777" w:rsidR="00917D51" w:rsidRDefault="00917D51" w:rsidP="00D6360C"/>
    <w:p w14:paraId="61673CDD" w14:textId="77777777" w:rsidR="003F20D3" w:rsidRDefault="00167D81" w:rsidP="003F20D3">
      <w:pPr>
        <w:keepNext/>
      </w:pPr>
      <w:r>
        <w:rPr>
          <w:noProof/>
        </w:rPr>
        <w:drawing>
          <wp:inline distT="0" distB="0" distL="0" distR="0" wp14:anchorId="5B808259" wp14:editId="75F6F49B">
            <wp:extent cx="6486525" cy="39666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0503" cy="3987407"/>
                    </a:xfrm>
                    <a:prstGeom prst="rect">
                      <a:avLst/>
                    </a:prstGeom>
                    <a:noFill/>
                  </pic:spPr>
                </pic:pic>
              </a:graphicData>
            </a:graphic>
          </wp:inline>
        </w:drawing>
      </w:r>
    </w:p>
    <w:p w14:paraId="499A0C5E" w14:textId="5CF860A2" w:rsidR="00E27F2D" w:rsidRPr="00A76D78" w:rsidRDefault="003F20D3" w:rsidP="003F20D3">
      <w:pPr>
        <w:pStyle w:val="Caption"/>
        <w:jc w:val="center"/>
        <w:rPr>
          <w:i w:val="0"/>
          <w:color w:val="auto"/>
        </w:rPr>
      </w:pPr>
      <w:bookmarkStart w:id="51" w:name="_Ref121658305"/>
      <w:bookmarkStart w:id="52" w:name="_Toc121686631"/>
      <w:r w:rsidRPr="00A76D78">
        <w:rPr>
          <w:i w:val="0"/>
          <w:color w:val="auto"/>
        </w:rPr>
        <w:t xml:space="preserve">Figure </w:t>
      </w:r>
      <w:r w:rsidRPr="00A76D78">
        <w:rPr>
          <w:i w:val="0"/>
          <w:color w:val="auto"/>
        </w:rPr>
        <w:fldChar w:fldCharType="begin"/>
      </w:r>
      <w:r w:rsidRPr="00A76D78">
        <w:rPr>
          <w:i w:val="0"/>
          <w:color w:val="auto"/>
        </w:rPr>
        <w:instrText xml:space="preserve"> SEQ Figure \* ARABIC </w:instrText>
      </w:r>
      <w:r w:rsidRPr="00A76D78">
        <w:rPr>
          <w:i w:val="0"/>
          <w:color w:val="auto"/>
        </w:rPr>
        <w:fldChar w:fldCharType="separate"/>
      </w:r>
      <w:r w:rsidR="00B34FD8">
        <w:rPr>
          <w:i w:val="0"/>
          <w:noProof/>
          <w:color w:val="auto"/>
        </w:rPr>
        <w:t>4</w:t>
      </w:r>
      <w:r w:rsidRPr="00A76D78">
        <w:rPr>
          <w:i w:val="0"/>
          <w:color w:val="auto"/>
        </w:rPr>
        <w:fldChar w:fldCharType="end"/>
      </w:r>
      <w:bookmarkEnd w:id="51"/>
      <w:r w:rsidRPr="00A76D78">
        <w:rPr>
          <w:i w:val="0"/>
          <w:color w:val="auto"/>
        </w:rPr>
        <w:t>: Subsystem Budget Chart</w:t>
      </w:r>
      <w:bookmarkEnd w:id="52"/>
    </w:p>
    <w:p w14:paraId="22F2EA68" w14:textId="77777777" w:rsidR="005A18EE" w:rsidRDefault="005A18EE">
      <w:pPr>
        <w:spacing w:after="160" w:line="259" w:lineRule="auto"/>
        <w:textAlignment w:val="auto"/>
        <w:rPr>
          <w:b/>
          <w:bCs/>
          <w:sz w:val="36"/>
          <w:szCs w:val="36"/>
        </w:rPr>
      </w:pPr>
      <w:bookmarkStart w:id="53" w:name="_Toc121574921"/>
      <w:r>
        <w:br w:type="page"/>
      </w:r>
    </w:p>
    <w:p w14:paraId="710F9F80" w14:textId="4823DD70" w:rsidR="00744765" w:rsidRDefault="0084700C" w:rsidP="00F855B1">
      <w:pPr>
        <w:pStyle w:val="Heading1"/>
      </w:pPr>
      <w:bookmarkStart w:id="54" w:name="_Toc121686610"/>
      <w:r>
        <w:t>Electrolysis</w:t>
      </w:r>
      <w:bookmarkEnd w:id="53"/>
      <w:bookmarkEnd w:id="54"/>
    </w:p>
    <w:p w14:paraId="3DA86784" w14:textId="77777777" w:rsidR="00D011AB" w:rsidRPr="00D011AB" w:rsidRDefault="00D011AB" w:rsidP="00D011AB"/>
    <w:p w14:paraId="64BA4BDB" w14:textId="3FB57FA5" w:rsidR="004C3909" w:rsidRPr="00DF1822" w:rsidRDefault="004C3909" w:rsidP="00DF1822">
      <w:pPr>
        <w:rPr>
          <w:b/>
          <w:sz w:val="28"/>
          <w:szCs w:val="28"/>
        </w:rPr>
      </w:pPr>
      <w:r w:rsidRPr="00DF1822">
        <w:rPr>
          <w:b/>
          <w:sz w:val="28"/>
          <w:szCs w:val="28"/>
        </w:rPr>
        <w:t>Definition</w:t>
      </w:r>
    </w:p>
    <w:p w14:paraId="5076CD5F" w14:textId="7870BB51" w:rsidR="00B1698D" w:rsidRDefault="00B1698D" w:rsidP="00B1698D">
      <w:r>
        <w:t>The electrolysis system produce</w:t>
      </w:r>
      <w:r w:rsidR="00B67B71">
        <w:t>s</w:t>
      </w:r>
      <w:r>
        <w:t xml:space="preserve"> hydrogen by using a 6</w:t>
      </w:r>
      <w:r w:rsidR="005F7BCF">
        <w:t>-</w:t>
      </w:r>
      <w:r>
        <w:t>in</w:t>
      </w:r>
      <w:r w:rsidR="005F7BCF">
        <w:t>ch</w:t>
      </w:r>
      <w:r>
        <w:t xml:space="preserve"> </w:t>
      </w:r>
      <w:r w:rsidR="00E9347D">
        <w:t>x</w:t>
      </w:r>
      <w:r>
        <w:t xml:space="preserve"> 6</w:t>
      </w:r>
      <w:r w:rsidR="005F7BCF">
        <w:t>-inch</w:t>
      </w:r>
      <w:r>
        <w:t xml:space="preserve"> nickel mesh</w:t>
      </w:r>
      <w:r w:rsidR="00267F61">
        <w:t xml:space="preserve"> with a surface area of </w:t>
      </w:r>
      <w:r w:rsidR="00701D96">
        <w:t xml:space="preserve">47.5 </w:t>
      </w:r>
      <m:oMath>
        <m:sSup>
          <m:sSupPr>
            <m:ctrlPr>
              <w:rPr>
                <w:rFonts w:ascii="Cambria Math" w:hAnsi="Cambria Math"/>
                <w:i/>
              </w:rPr>
            </m:ctrlPr>
          </m:sSupPr>
          <m:e>
            <m:r>
              <w:rPr>
                <w:rFonts w:ascii="Cambria Math" w:hAnsi="Cambria Math"/>
              </w:rPr>
              <m:t>in</m:t>
            </m:r>
          </m:e>
          <m:sup>
            <m:r>
              <w:rPr>
                <w:rFonts w:ascii="Cambria Math" w:hAnsi="Cambria Math"/>
              </w:rPr>
              <m:t>2</m:t>
            </m:r>
          </m:sup>
        </m:sSup>
      </m:oMath>
      <w:r>
        <w:t xml:space="preserve">, </w:t>
      </w:r>
      <w:commentRangeStart w:id="55"/>
      <w:r>
        <w:t>an electrolyte water solution</w:t>
      </w:r>
      <w:commentRangeEnd w:id="55"/>
      <w:r w:rsidR="00C4075D">
        <w:rPr>
          <w:rStyle w:val="CommentReference"/>
        </w:rPr>
        <w:commentReference w:id="55"/>
      </w:r>
      <w:r>
        <w:t xml:space="preserve">, and </w:t>
      </w:r>
      <w:r w:rsidR="00C4075D">
        <w:t xml:space="preserve">a </w:t>
      </w:r>
      <w:r w:rsidR="00851DFE">
        <w:t>20</w:t>
      </w:r>
      <w:r w:rsidR="00062C09">
        <w:t>-</w:t>
      </w:r>
      <w:r w:rsidR="00851DFE">
        <w:t xml:space="preserve">amp </w:t>
      </w:r>
      <w:r>
        <w:t xml:space="preserve">power </w:t>
      </w:r>
      <w:commentRangeStart w:id="56"/>
      <w:r>
        <w:t>source</w:t>
      </w:r>
      <w:commentRangeEnd w:id="56"/>
      <w:r w:rsidR="009E4E45">
        <w:rPr>
          <w:rStyle w:val="CommentReference"/>
        </w:rPr>
        <w:commentReference w:id="56"/>
      </w:r>
      <w:r>
        <w:t xml:space="preserve">. The nickel mesh plates </w:t>
      </w:r>
      <w:r w:rsidR="00B67B71">
        <w:t>are</w:t>
      </w:r>
      <w:r>
        <w:t xml:space="preserve"> connected to the positive and negative terminals of the power source creating an anode and cathode. The cathode produces hydrogen gas, and the anode produces oxygen gas, as seen in Figure 5. The system </w:t>
      </w:r>
      <w:r w:rsidR="00B67B71">
        <w:t>is</w:t>
      </w:r>
      <w:r>
        <w:t xml:space="preserve"> housed in layers of plexiglass, plastic, and sealant material which is depicted in Figure 5 below. The hydrogen </w:t>
      </w:r>
      <w:r w:rsidR="0058274F">
        <w:t>flows</w:t>
      </w:r>
      <w:r>
        <w:t xml:space="preserve"> through the piping system and the oxygen </w:t>
      </w:r>
      <w:r w:rsidR="0058274F">
        <w:t>is</w:t>
      </w:r>
      <w:r>
        <w:t xml:space="preserve"> dispersed into the atmosphere.</w:t>
      </w:r>
      <w:r w:rsidRPr="005A1DDB">
        <w:rPr>
          <w:noProof/>
        </w:rPr>
        <w:t xml:space="preserve"> </w:t>
      </w:r>
    </w:p>
    <w:p w14:paraId="30EEB3DC" w14:textId="77777777" w:rsidR="00B1698D" w:rsidRPr="00B1698D" w:rsidRDefault="00B1698D" w:rsidP="00B1698D"/>
    <w:p w14:paraId="19F14CE9" w14:textId="77777777" w:rsidR="00A76D78" w:rsidRDefault="003F20D3" w:rsidP="00A76D78">
      <w:pPr>
        <w:keepNext/>
        <w:jc w:val="center"/>
      </w:pPr>
      <w:r w:rsidRPr="003F20D3">
        <w:rPr>
          <w:noProof/>
        </w:rPr>
        <w:drawing>
          <wp:inline distT="0" distB="0" distL="0" distR="0" wp14:anchorId="278E0857" wp14:editId="3DC8D81F">
            <wp:extent cx="5681870" cy="4951379"/>
            <wp:effectExtent l="0" t="0" r="0" b="1905"/>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rotWithShape="1">
                    <a:blip r:embed="rId25"/>
                    <a:srcRect b="2103"/>
                    <a:stretch/>
                  </pic:blipFill>
                  <pic:spPr bwMode="auto">
                    <a:xfrm>
                      <a:off x="0" y="0"/>
                      <a:ext cx="5691674" cy="4959922"/>
                    </a:xfrm>
                    <a:prstGeom prst="rect">
                      <a:avLst/>
                    </a:prstGeom>
                    <a:ln>
                      <a:noFill/>
                    </a:ln>
                    <a:extLst>
                      <a:ext uri="{53640926-AAD7-44D8-BBD7-CCE9431645EC}">
                        <a14:shadowObscured xmlns:a14="http://schemas.microsoft.com/office/drawing/2010/main"/>
                      </a:ext>
                    </a:extLst>
                  </pic:spPr>
                </pic:pic>
              </a:graphicData>
            </a:graphic>
          </wp:inline>
        </w:drawing>
      </w:r>
    </w:p>
    <w:p w14:paraId="663375AF" w14:textId="5E3A3A33" w:rsidR="003F20D3" w:rsidRPr="00A76D78" w:rsidRDefault="00A76D78" w:rsidP="00A76D78">
      <w:pPr>
        <w:pStyle w:val="Caption"/>
        <w:jc w:val="center"/>
        <w:rPr>
          <w:i w:val="0"/>
          <w:color w:val="auto"/>
        </w:rPr>
      </w:pPr>
      <w:bookmarkStart w:id="57" w:name="_Toc121686632"/>
      <w:commentRangeStart w:id="58"/>
      <w:r w:rsidRPr="00A76D78">
        <w:rPr>
          <w:i w:val="0"/>
          <w:iCs w:val="0"/>
          <w:color w:val="auto"/>
        </w:rPr>
        <w:t xml:space="preserve">Figure </w:t>
      </w:r>
      <w:r w:rsidRPr="00A76D78">
        <w:rPr>
          <w:i w:val="0"/>
          <w:iCs w:val="0"/>
          <w:color w:val="auto"/>
        </w:rPr>
        <w:fldChar w:fldCharType="begin"/>
      </w:r>
      <w:r w:rsidRPr="00A76D78">
        <w:rPr>
          <w:i w:val="0"/>
          <w:iCs w:val="0"/>
          <w:color w:val="auto"/>
        </w:rPr>
        <w:instrText xml:space="preserve"> SEQ Figure \* ARABIC </w:instrText>
      </w:r>
      <w:r w:rsidRPr="00A76D78">
        <w:rPr>
          <w:i w:val="0"/>
          <w:iCs w:val="0"/>
          <w:color w:val="auto"/>
        </w:rPr>
        <w:fldChar w:fldCharType="separate"/>
      </w:r>
      <w:r w:rsidR="00B34FD8">
        <w:rPr>
          <w:i w:val="0"/>
          <w:iCs w:val="0"/>
          <w:noProof/>
          <w:color w:val="auto"/>
        </w:rPr>
        <w:t>5</w:t>
      </w:r>
      <w:r w:rsidRPr="00A76D78">
        <w:rPr>
          <w:i w:val="0"/>
          <w:iCs w:val="0"/>
          <w:color w:val="auto"/>
        </w:rPr>
        <w:fldChar w:fldCharType="end"/>
      </w:r>
      <w:r w:rsidRPr="00A76D78">
        <w:rPr>
          <w:i w:val="0"/>
          <w:iCs w:val="0"/>
          <w:color w:val="auto"/>
        </w:rPr>
        <w:t>: Electrolysis System</w:t>
      </w:r>
      <w:bookmarkEnd w:id="57"/>
      <w:commentRangeEnd w:id="58"/>
      <w:r w:rsidR="00A03283">
        <w:rPr>
          <w:rStyle w:val="CommentReference"/>
          <w:i w:val="0"/>
          <w:iCs w:val="0"/>
          <w:color w:val="auto"/>
        </w:rPr>
        <w:commentReference w:id="58"/>
      </w:r>
    </w:p>
    <w:p w14:paraId="62E2286B" w14:textId="77777777" w:rsidR="00D011AB" w:rsidRDefault="00D011AB" w:rsidP="1811179F">
      <w:pPr>
        <w:rPr>
          <w:noProof/>
        </w:rPr>
      </w:pPr>
    </w:p>
    <w:p w14:paraId="6A3DD90F" w14:textId="77777777" w:rsidR="00D011AB" w:rsidRDefault="00D011AB" w:rsidP="1811179F">
      <w:pPr>
        <w:rPr>
          <w:noProof/>
        </w:rPr>
      </w:pPr>
    </w:p>
    <w:p w14:paraId="2DE23B70" w14:textId="77777777" w:rsidR="00D011AB" w:rsidRDefault="00D011AB" w:rsidP="1811179F">
      <w:pPr>
        <w:rPr>
          <w:noProof/>
        </w:rPr>
      </w:pPr>
    </w:p>
    <w:p w14:paraId="67BC4C47" w14:textId="77777777" w:rsidR="00D011AB" w:rsidRDefault="00D011AB" w:rsidP="1811179F">
      <w:pPr>
        <w:rPr>
          <w:noProof/>
        </w:rPr>
      </w:pPr>
    </w:p>
    <w:p w14:paraId="1FE08BF5" w14:textId="77777777" w:rsidR="00D011AB" w:rsidRDefault="00D011AB" w:rsidP="1811179F">
      <w:pPr>
        <w:rPr>
          <w:noProof/>
        </w:rPr>
      </w:pPr>
    </w:p>
    <w:p w14:paraId="57C02291" w14:textId="77777777" w:rsidR="00D011AB" w:rsidRDefault="00D011AB" w:rsidP="1811179F">
      <w:pPr>
        <w:rPr>
          <w:noProof/>
        </w:rPr>
      </w:pPr>
    </w:p>
    <w:p w14:paraId="3624298C" w14:textId="77777777" w:rsidR="00D011AB" w:rsidRDefault="00D011AB" w:rsidP="1811179F">
      <w:pPr>
        <w:rPr>
          <w:noProof/>
        </w:rPr>
      </w:pPr>
    </w:p>
    <w:p w14:paraId="4739C92C" w14:textId="77777777" w:rsidR="00D011AB" w:rsidRDefault="00D011AB" w:rsidP="1811179F">
      <w:pPr>
        <w:rPr>
          <w:noProof/>
        </w:rPr>
      </w:pPr>
    </w:p>
    <w:p w14:paraId="61674715" w14:textId="77777777" w:rsidR="00D011AB" w:rsidRDefault="00D011AB" w:rsidP="1811179F">
      <w:pPr>
        <w:rPr>
          <w:noProof/>
        </w:rPr>
      </w:pPr>
    </w:p>
    <w:p w14:paraId="0221F115" w14:textId="77777777" w:rsidR="00D011AB" w:rsidRDefault="00D011AB" w:rsidP="1811179F">
      <w:pPr>
        <w:rPr>
          <w:noProof/>
        </w:rPr>
      </w:pPr>
    </w:p>
    <w:p w14:paraId="51B08D1B" w14:textId="77777777" w:rsidR="00D011AB" w:rsidRDefault="00D011AB" w:rsidP="1811179F">
      <w:pPr>
        <w:rPr>
          <w:noProof/>
        </w:rPr>
      </w:pPr>
    </w:p>
    <w:p w14:paraId="23FB3594" w14:textId="77777777" w:rsidR="00D011AB" w:rsidRDefault="00D011AB" w:rsidP="1811179F">
      <w:pPr>
        <w:rPr>
          <w:noProof/>
        </w:rPr>
      </w:pPr>
    </w:p>
    <w:p w14:paraId="67E6DAC7" w14:textId="77777777" w:rsidR="00D011AB" w:rsidRDefault="00D011AB" w:rsidP="1811179F">
      <w:pPr>
        <w:rPr>
          <w:noProof/>
        </w:rPr>
      </w:pPr>
    </w:p>
    <w:p w14:paraId="2EE5FCA0" w14:textId="77777777" w:rsidR="00A76D78" w:rsidRDefault="00D806D1" w:rsidP="00A76D78">
      <w:pPr>
        <w:keepNext/>
        <w:jc w:val="center"/>
      </w:pPr>
      <w:r w:rsidRPr="00D806D1">
        <w:rPr>
          <w:noProof/>
        </w:rPr>
        <w:drawing>
          <wp:inline distT="0" distB="0" distL="0" distR="0" wp14:anchorId="40DE13D7" wp14:editId="3F28D5B6">
            <wp:extent cx="5943600" cy="3079750"/>
            <wp:effectExtent l="0" t="0" r="0" b="635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6"/>
                    <a:stretch>
                      <a:fillRect/>
                    </a:stretch>
                  </pic:blipFill>
                  <pic:spPr>
                    <a:xfrm>
                      <a:off x="0" y="0"/>
                      <a:ext cx="5943600" cy="3079750"/>
                    </a:xfrm>
                    <a:prstGeom prst="rect">
                      <a:avLst/>
                    </a:prstGeom>
                  </pic:spPr>
                </pic:pic>
              </a:graphicData>
            </a:graphic>
          </wp:inline>
        </w:drawing>
      </w:r>
    </w:p>
    <w:p w14:paraId="798F8189" w14:textId="6A1E2AB7" w:rsidR="00D011AB" w:rsidRPr="00A76D78" w:rsidRDefault="00A76D78" w:rsidP="00A76D78">
      <w:pPr>
        <w:pStyle w:val="Caption"/>
        <w:jc w:val="center"/>
        <w:rPr>
          <w:i w:val="0"/>
          <w:color w:val="auto"/>
        </w:rPr>
      </w:pPr>
      <w:bookmarkStart w:id="59" w:name="_Toc121686633"/>
      <w:r w:rsidRPr="00A76D78">
        <w:rPr>
          <w:i w:val="0"/>
          <w:iCs w:val="0"/>
          <w:color w:val="auto"/>
        </w:rPr>
        <w:t xml:space="preserve">Figure </w:t>
      </w:r>
      <w:r w:rsidRPr="00A76D78">
        <w:rPr>
          <w:i w:val="0"/>
          <w:iCs w:val="0"/>
          <w:color w:val="auto"/>
        </w:rPr>
        <w:fldChar w:fldCharType="begin"/>
      </w:r>
      <w:r w:rsidRPr="00A76D78">
        <w:rPr>
          <w:i w:val="0"/>
          <w:iCs w:val="0"/>
          <w:color w:val="auto"/>
        </w:rPr>
        <w:instrText xml:space="preserve"> SEQ Figure \* ARABIC </w:instrText>
      </w:r>
      <w:r w:rsidRPr="00A76D78">
        <w:rPr>
          <w:i w:val="0"/>
          <w:iCs w:val="0"/>
          <w:color w:val="auto"/>
        </w:rPr>
        <w:fldChar w:fldCharType="separate"/>
      </w:r>
      <w:r w:rsidR="00B34FD8">
        <w:rPr>
          <w:i w:val="0"/>
          <w:iCs w:val="0"/>
          <w:noProof/>
          <w:color w:val="auto"/>
        </w:rPr>
        <w:t>6</w:t>
      </w:r>
      <w:r w:rsidRPr="00A76D78">
        <w:rPr>
          <w:i w:val="0"/>
          <w:iCs w:val="0"/>
          <w:color w:val="auto"/>
        </w:rPr>
        <w:fldChar w:fldCharType="end"/>
      </w:r>
      <w:r w:rsidRPr="00A76D78">
        <w:rPr>
          <w:i w:val="0"/>
          <w:iCs w:val="0"/>
          <w:color w:val="auto"/>
        </w:rPr>
        <w:t>: Exploded View of Electrolysis System</w:t>
      </w:r>
      <w:bookmarkEnd w:id="59"/>
    </w:p>
    <w:p w14:paraId="02445B20" w14:textId="3253823F" w:rsidR="00F11359" w:rsidRPr="00BE4B94" w:rsidRDefault="00893114" w:rsidP="00F11359">
      <w:pPr>
        <w:rPr>
          <w:rFonts w:eastAsiaTheme="majorEastAsia"/>
        </w:rPr>
      </w:pPr>
      <w:r>
        <w:t xml:space="preserve">The </w:t>
      </w:r>
      <w:r w:rsidR="00D33CA3">
        <w:t xml:space="preserve">unit </w:t>
      </w:r>
      <w:r w:rsidR="00BF0928">
        <w:t>consists</w:t>
      </w:r>
      <w:r w:rsidR="00D33CA3">
        <w:t xml:space="preserve"> of </w:t>
      </w:r>
      <w:r w:rsidR="00A03283">
        <w:t>seven</w:t>
      </w:r>
      <w:r w:rsidR="006F7192">
        <w:t xml:space="preserve"> frames that are held together by </w:t>
      </w:r>
      <w:r w:rsidR="00137DDE">
        <w:t>four 10</w:t>
      </w:r>
      <w:r w:rsidR="001A6AF0">
        <w:t>-32 4</w:t>
      </w:r>
      <w:r w:rsidR="00481AD4">
        <w:t xml:space="preserve"> inch</w:t>
      </w:r>
      <w:r w:rsidR="001A6AF0">
        <w:t xml:space="preserve"> long </w:t>
      </w:r>
      <w:r w:rsidR="003C39DE">
        <w:t>screws with nuts on the end</w:t>
      </w:r>
      <w:r w:rsidR="0048108F">
        <w:t xml:space="preserve"> to </w:t>
      </w:r>
      <w:commentRangeStart w:id="60"/>
      <w:r w:rsidR="0048108F">
        <w:t xml:space="preserve">exchange layers as needed. </w:t>
      </w:r>
      <w:r w:rsidR="00B43FC0">
        <w:t>With the mesh</w:t>
      </w:r>
      <w:r w:rsidR="00562C7A">
        <w:t xml:space="preserve"> designed to be replaceable once there is scale build up or oxidation to the surface.</w:t>
      </w:r>
      <w:r w:rsidR="0048108F">
        <w:t xml:space="preserve"> </w:t>
      </w:r>
      <w:commentRangeEnd w:id="60"/>
      <w:r w:rsidR="00166630">
        <w:rPr>
          <w:rStyle w:val="CommentReference"/>
        </w:rPr>
        <w:commentReference w:id="60"/>
      </w:r>
      <w:r w:rsidR="005A1147">
        <w:t xml:space="preserve">The end </w:t>
      </w:r>
      <w:r w:rsidR="00A52BCF">
        <w:t>plates</w:t>
      </w:r>
      <w:r w:rsidR="00B07016">
        <w:t xml:space="preserve"> </w:t>
      </w:r>
      <w:r w:rsidR="00853CC6">
        <w:t>are plexiglass</w:t>
      </w:r>
      <w:r w:rsidR="00E7092F">
        <w:t xml:space="preserve"> for ease of viewing and the </w:t>
      </w:r>
      <w:r w:rsidR="00C103CF">
        <w:t xml:space="preserve">frames inside are </w:t>
      </w:r>
      <w:r w:rsidR="000A1600">
        <w:t xml:space="preserve">made of a </w:t>
      </w:r>
      <w:r w:rsidR="0080772B">
        <w:t>UHMW polyethylene plastic</w:t>
      </w:r>
      <w:r w:rsidR="000A1600">
        <w:t>.</w:t>
      </w:r>
      <w:r w:rsidR="00A52BCF">
        <w:t xml:space="preserve"> </w:t>
      </w:r>
      <w:r w:rsidR="003C39DE">
        <w:t xml:space="preserve">Rubber tape </w:t>
      </w:r>
      <w:r w:rsidR="0058274F">
        <w:t>serves</w:t>
      </w:r>
      <w:r w:rsidR="003C39DE">
        <w:t xml:space="preserve"> as gasket material between frames </w:t>
      </w:r>
      <w:r w:rsidR="00D621A5">
        <w:t xml:space="preserve">in </w:t>
      </w:r>
      <w:r w:rsidR="00FF3F40">
        <w:t xml:space="preserve">notches that </w:t>
      </w:r>
      <w:r w:rsidR="00290F72">
        <w:t xml:space="preserve">seal each frame. </w:t>
      </w:r>
      <w:r w:rsidR="005F168D">
        <w:t xml:space="preserve">The </w:t>
      </w:r>
      <w:r w:rsidR="00F11359" w:rsidRPr="7BAB1B2E">
        <w:t xml:space="preserve">system is small enough to be moved by one person with a size of </w:t>
      </w:r>
      <w:r w:rsidR="00F11359">
        <w:t>6.5</w:t>
      </w:r>
      <w:r w:rsidR="00FB52C2">
        <w:t xml:space="preserve"> </w:t>
      </w:r>
      <w:r w:rsidR="00F11359">
        <w:t>x</w:t>
      </w:r>
      <w:r w:rsidR="00FB52C2">
        <w:t xml:space="preserve"> </w:t>
      </w:r>
      <w:r w:rsidR="00F11359">
        <w:t>6.5</w:t>
      </w:r>
      <w:r w:rsidR="00FB52C2">
        <w:t xml:space="preserve"> </w:t>
      </w:r>
      <w:r w:rsidR="00F11359">
        <w:t>x</w:t>
      </w:r>
      <w:r w:rsidR="00FB52C2">
        <w:t xml:space="preserve"> </w:t>
      </w:r>
      <w:r w:rsidR="00F11359">
        <w:t>3.25</w:t>
      </w:r>
      <w:r w:rsidR="00FB52C2">
        <w:t xml:space="preserve"> </w:t>
      </w:r>
      <m:oMath>
        <m:sSup>
          <m:sSupPr>
            <m:ctrlPr>
              <w:rPr>
                <w:rFonts w:ascii="Cambria Math" w:hAnsi="Cambria Math"/>
                <w:i/>
              </w:rPr>
            </m:ctrlPr>
          </m:sSupPr>
          <m:e>
            <m:r>
              <w:rPr>
                <w:rFonts w:ascii="Cambria Math" w:hAnsi="Cambria Math"/>
              </w:rPr>
              <m:t>in</m:t>
            </m:r>
          </m:e>
          <m:sup>
            <m:r>
              <w:rPr>
                <w:rFonts w:ascii="Cambria Math" w:hAnsi="Cambria Math"/>
              </w:rPr>
              <m:t>3</m:t>
            </m:r>
          </m:sup>
        </m:sSup>
      </m:oMath>
      <w:r w:rsidR="00F11359">
        <w:t xml:space="preserve"> and weighs </w:t>
      </w:r>
      <w:r w:rsidR="00B50E87">
        <w:t>5</w:t>
      </w:r>
      <w:r w:rsidR="00F11359" w:rsidRPr="0059751F">
        <w:t xml:space="preserve"> </w:t>
      </w:r>
      <w:commentRangeStart w:id="61"/>
      <w:r w:rsidR="00B50E87">
        <w:t>Lbs</w:t>
      </w:r>
      <w:commentRangeEnd w:id="61"/>
      <w:r w:rsidR="00054E7F">
        <w:rPr>
          <w:rStyle w:val="CommentReference"/>
        </w:rPr>
        <w:commentReference w:id="61"/>
      </w:r>
      <w:r w:rsidR="00F11359" w:rsidRPr="0059751F">
        <w:t xml:space="preserve">. </w:t>
      </w:r>
      <w:r w:rsidR="008F5334">
        <w:t>The</w:t>
      </w:r>
      <w:r w:rsidR="00996212">
        <w:t xml:space="preserve"> </w:t>
      </w:r>
      <w:r w:rsidR="00DB78BA">
        <w:t xml:space="preserve">layers shown in </w:t>
      </w:r>
      <w:r w:rsidR="00256012">
        <w:t>F</w:t>
      </w:r>
      <w:r w:rsidR="00DB78BA">
        <w:t xml:space="preserve">igure </w:t>
      </w:r>
      <w:r w:rsidR="00256012">
        <w:t>6</w:t>
      </w:r>
      <w:r w:rsidR="00DB78BA">
        <w:t xml:space="preserve"> </w:t>
      </w:r>
      <w:r w:rsidR="00E00F8B">
        <w:t>hold the nickel meshes in place while the empty frame</w:t>
      </w:r>
      <w:r w:rsidR="00461F07">
        <w:t>s</w:t>
      </w:r>
      <w:r w:rsidR="00E00F8B">
        <w:t xml:space="preserve"> </w:t>
      </w:r>
      <w:r w:rsidR="00461F07">
        <w:t>hol</w:t>
      </w:r>
      <w:r w:rsidR="00D2709B">
        <w:t xml:space="preserve">d </w:t>
      </w:r>
      <w:r w:rsidR="00B2387B">
        <w:t xml:space="preserve">49.5 </w:t>
      </w:r>
      <m:oMath>
        <m:sSup>
          <m:sSupPr>
            <m:ctrlPr>
              <w:rPr>
                <w:rFonts w:ascii="Cambria Math" w:hAnsi="Cambria Math"/>
                <w:i/>
                <w:color w:val="000000" w:themeColor="text1"/>
              </w:rPr>
            </m:ctrlPr>
          </m:sSupPr>
          <m:e>
            <m:r>
              <w:rPr>
                <w:rFonts w:ascii="Cambria Math" w:hAnsi="Cambria Math"/>
                <w:color w:val="000000" w:themeColor="text1"/>
              </w:rPr>
              <m:t>in</m:t>
            </m:r>
          </m:e>
          <m:sup>
            <m:r>
              <w:rPr>
                <w:rFonts w:ascii="Cambria Math" w:hAnsi="Cambria Math"/>
                <w:color w:val="000000" w:themeColor="text1"/>
              </w:rPr>
              <m:t>3</m:t>
            </m:r>
          </m:sup>
        </m:sSup>
      </m:oMath>
      <w:r w:rsidR="00D2709B" w:rsidRPr="00B2387B">
        <w:rPr>
          <w:color w:val="000000" w:themeColor="text1"/>
        </w:rPr>
        <w:t xml:space="preserve"> </w:t>
      </w:r>
      <w:commentRangeStart w:id="62"/>
      <w:commentRangeEnd w:id="62"/>
      <w:r w:rsidR="00AC4BBE" w:rsidRPr="00B2387B">
        <w:rPr>
          <w:rStyle w:val="CommentReference"/>
          <w:color w:val="000000" w:themeColor="text1"/>
        </w:rPr>
        <w:commentReference w:id="62"/>
      </w:r>
      <w:r w:rsidR="00D2709B">
        <w:t>of water</w:t>
      </w:r>
      <w:r w:rsidR="00417354">
        <w:t>.</w:t>
      </w:r>
      <w:r w:rsidR="00461F07">
        <w:t xml:space="preserve"> </w:t>
      </w:r>
      <w:r w:rsidR="00BF75E5" w:rsidRPr="000772F8">
        <w:rPr>
          <w:highlight w:val="yellow"/>
        </w:rPr>
        <w:t xml:space="preserve">Wire </w:t>
      </w:r>
      <w:r w:rsidR="0058274F" w:rsidRPr="000772F8">
        <w:rPr>
          <w:highlight w:val="yellow"/>
        </w:rPr>
        <w:t>is</w:t>
      </w:r>
      <w:r w:rsidR="00BF75E5" w:rsidRPr="000772F8">
        <w:rPr>
          <w:highlight w:val="yellow"/>
        </w:rPr>
        <w:t xml:space="preserve"> soldered to the outside of the nickel mesh plates an</w:t>
      </w:r>
      <w:r w:rsidR="005D01A1" w:rsidRPr="000772F8">
        <w:rPr>
          <w:highlight w:val="yellow"/>
        </w:rPr>
        <w:t xml:space="preserve">d connected to the </w:t>
      </w:r>
      <w:r w:rsidR="003F2C46" w:rsidRPr="000772F8">
        <w:rPr>
          <w:highlight w:val="yellow"/>
        </w:rPr>
        <w:t>20</w:t>
      </w:r>
      <w:r w:rsidR="0059751F" w:rsidRPr="000772F8">
        <w:rPr>
          <w:highlight w:val="yellow"/>
        </w:rPr>
        <w:t>-</w:t>
      </w:r>
      <w:r w:rsidR="003F2C46" w:rsidRPr="000772F8">
        <w:rPr>
          <w:highlight w:val="yellow"/>
        </w:rPr>
        <w:t>amp power source.</w:t>
      </w:r>
      <w:r w:rsidR="003F2C46">
        <w:t xml:space="preserve"> </w:t>
      </w:r>
    </w:p>
    <w:p w14:paraId="258A41CF" w14:textId="77777777" w:rsidR="00F11359" w:rsidRPr="00F11359" w:rsidRDefault="00F11359" w:rsidP="00F11359"/>
    <w:p w14:paraId="03218E1D" w14:textId="79E1E1DC" w:rsidR="004C3909" w:rsidRPr="00DF1822" w:rsidRDefault="004C3909" w:rsidP="00DF1822">
      <w:pPr>
        <w:rPr>
          <w:b/>
          <w:sz w:val="28"/>
          <w:szCs w:val="28"/>
        </w:rPr>
      </w:pPr>
      <w:r w:rsidRPr="00DF1822">
        <w:rPr>
          <w:b/>
          <w:sz w:val="28"/>
          <w:szCs w:val="28"/>
        </w:rPr>
        <w:t>Requirements</w:t>
      </w:r>
    </w:p>
    <w:p w14:paraId="0CD1C2A1" w14:textId="2E2D171C" w:rsidR="00835F8C" w:rsidRDefault="00835F8C" w:rsidP="00835F8C">
      <w:pPr>
        <w:spacing w:line="257" w:lineRule="auto"/>
      </w:pPr>
      <w:r>
        <w:t>6.1 The hydrogen and oxygen produced in the electrolysis system must not mix.</w:t>
      </w:r>
    </w:p>
    <w:p w14:paraId="65CD46A8" w14:textId="2D06C8A6" w:rsidR="004E43CF" w:rsidRDefault="004E43CF" w:rsidP="004E43CF">
      <w:pPr>
        <w:spacing w:line="257" w:lineRule="auto"/>
      </w:pPr>
      <w:r>
        <w:t>6.</w:t>
      </w:r>
      <w:r w:rsidR="00AD4099">
        <w:t>2</w:t>
      </w:r>
      <w:r>
        <w:t xml:space="preserve"> The electrolysis system housing layers must be replaceable.</w:t>
      </w:r>
    </w:p>
    <w:p w14:paraId="0F1C891B" w14:textId="25D3D1D0" w:rsidR="004E43CF" w:rsidRDefault="004E43CF" w:rsidP="004E43CF">
      <w:pPr>
        <w:spacing w:line="257" w:lineRule="auto"/>
      </w:pPr>
      <w:r>
        <w:t>6.</w:t>
      </w:r>
      <w:r w:rsidR="00AD4099">
        <w:t>3</w:t>
      </w:r>
      <w:r>
        <w:t xml:space="preserve"> The electrolysis system housing must be resealable. </w:t>
      </w:r>
    </w:p>
    <w:p w14:paraId="54C47DC4" w14:textId="0412C683" w:rsidR="004E43CF" w:rsidRPr="00EB4753" w:rsidRDefault="004E43CF" w:rsidP="004E43CF">
      <w:pPr>
        <w:spacing w:line="257" w:lineRule="auto"/>
      </w:pPr>
      <w:r>
        <w:t>6.</w:t>
      </w:r>
      <w:r w:rsidR="00AD4099">
        <w:t>4</w:t>
      </w:r>
      <w:r>
        <w:t xml:space="preserve"> The electrolysis system housing must not be electrically conductive.</w:t>
      </w:r>
    </w:p>
    <w:p w14:paraId="5F1BC090" w14:textId="5027AADE" w:rsidR="003E77E8" w:rsidRDefault="003E77E8" w:rsidP="003E77E8">
      <w:pPr>
        <w:spacing w:line="257" w:lineRule="auto"/>
      </w:pPr>
      <w:r>
        <w:t>6.</w:t>
      </w:r>
      <w:r w:rsidR="006C6BD8">
        <w:t>5</w:t>
      </w:r>
      <w:r>
        <w:t xml:space="preserve"> All wires must be insulated and sized according to the National Electrical Code.</w:t>
      </w:r>
    </w:p>
    <w:p w14:paraId="46B72C5A" w14:textId="5FCD31AA" w:rsidR="003E77E8" w:rsidRDefault="003E77E8" w:rsidP="003E77E8">
      <w:pPr>
        <w:spacing w:line="257" w:lineRule="auto"/>
      </w:pPr>
      <w:r>
        <w:t>6.</w:t>
      </w:r>
      <w:r w:rsidR="006C6BD8">
        <w:t>6</w:t>
      </w:r>
      <w:r>
        <w:t xml:space="preserve"> The amperage applied to the electrolysis system must not exceed 20 amps.</w:t>
      </w:r>
    </w:p>
    <w:p w14:paraId="7C2D62F1" w14:textId="6CD85D2F" w:rsidR="003E77E8" w:rsidRDefault="003E77E8" w:rsidP="003E77E8">
      <w:pPr>
        <w:spacing w:line="257" w:lineRule="auto"/>
      </w:pPr>
      <w:r>
        <w:t>6.</w:t>
      </w:r>
      <w:r w:rsidR="006C6BD8">
        <w:t>7</w:t>
      </w:r>
      <w:r>
        <w:t xml:space="preserve"> The electrolysis system must have an emergency kill switch. </w:t>
      </w:r>
    </w:p>
    <w:p w14:paraId="49C88E26" w14:textId="77777777" w:rsidR="00835F8C" w:rsidRPr="00835F8C" w:rsidRDefault="00835F8C" w:rsidP="00835F8C"/>
    <w:p w14:paraId="7BD769B0" w14:textId="6A96238D" w:rsidR="1511EDBA" w:rsidRDefault="006E35CF" w:rsidP="1511EDBA">
      <w:r>
        <w:t xml:space="preserve">Requirements </w:t>
      </w:r>
      <w:r w:rsidR="00667E04">
        <w:t xml:space="preserve">1.1.1, </w:t>
      </w:r>
      <w:r w:rsidR="00476CB8">
        <w:t xml:space="preserve">2.1, and 3.1 </w:t>
      </w:r>
      <w:r w:rsidR="009B1390">
        <w:t xml:space="preserve">(Appendix A) </w:t>
      </w:r>
      <w:r w:rsidR="00EF714A">
        <w:t xml:space="preserve">directly address this system and call for the creation of the </w:t>
      </w:r>
      <w:r w:rsidR="009B1390">
        <w:t xml:space="preserve">subsystem requirements shown above by outlining the function to create hydrogen gas, </w:t>
      </w:r>
      <w:r w:rsidR="000D4771">
        <w:t xml:space="preserve">the </w:t>
      </w:r>
      <w:r w:rsidR="009B1390">
        <w:t xml:space="preserve">safety of the system, and the educational benefits. </w:t>
      </w:r>
      <w:r w:rsidR="008961D0">
        <w:t>6.</w:t>
      </w:r>
      <w:r w:rsidR="00625077">
        <w:t>1</w:t>
      </w:r>
      <w:r w:rsidR="009B1390">
        <w:t xml:space="preserve"> </w:t>
      </w:r>
      <w:r w:rsidR="009750C1">
        <w:t>is</w:t>
      </w:r>
      <w:r w:rsidR="008961D0">
        <w:t xml:space="preserve"> </w:t>
      </w:r>
      <w:r w:rsidR="00B05BAE">
        <w:t>derived</w:t>
      </w:r>
      <w:r w:rsidR="008961D0">
        <w:t xml:space="preserve"> from requirement 1.1.1 because the quality of the gas in the system ha</w:t>
      </w:r>
      <w:r w:rsidR="005D665B">
        <w:t>s</w:t>
      </w:r>
      <w:r w:rsidR="008961D0">
        <w:t xml:space="preserve"> a </w:t>
      </w:r>
      <w:r w:rsidR="00A302B9">
        <w:t>direct effect on the ability to create hydrogen and effectively run the fuel cell.</w:t>
      </w:r>
      <w:r w:rsidR="00C82905">
        <w:t xml:space="preserve"> </w:t>
      </w:r>
      <w:r w:rsidR="00003BCA">
        <w:t>6.</w:t>
      </w:r>
      <w:r w:rsidR="00625077">
        <w:t>4</w:t>
      </w:r>
      <w:r w:rsidR="00431A49">
        <w:t xml:space="preserve">, </w:t>
      </w:r>
      <w:r w:rsidR="00003BCA">
        <w:t>6.</w:t>
      </w:r>
      <w:r w:rsidR="00C72843">
        <w:t>5</w:t>
      </w:r>
      <w:r w:rsidR="00431A49">
        <w:t>, 6.6,</w:t>
      </w:r>
      <w:r w:rsidR="00AD4099">
        <w:t xml:space="preserve"> </w:t>
      </w:r>
      <w:r w:rsidR="00C40F64">
        <w:t>and 6.</w:t>
      </w:r>
      <w:r w:rsidR="00C72843">
        <w:t>7</w:t>
      </w:r>
      <w:r w:rsidR="00C40F64">
        <w:t xml:space="preserve">, are </w:t>
      </w:r>
      <w:r w:rsidR="00DA3439">
        <w:t>derived</w:t>
      </w:r>
      <w:r w:rsidR="00C40F64">
        <w:t xml:space="preserve"> from requirement 2.1 to be able to safely run the system without </w:t>
      </w:r>
      <w:r w:rsidR="00B60C6B">
        <w:t>the</w:t>
      </w:r>
      <w:r w:rsidR="00C40F64">
        <w:t xml:space="preserve"> risk of shock, heat, and operator error. Finally, 6.</w:t>
      </w:r>
      <w:r w:rsidR="00A615D9">
        <w:t>2</w:t>
      </w:r>
      <w:r w:rsidR="00C40F64">
        <w:t xml:space="preserve"> and 6.</w:t>
      </w:r>
      <w:r w:rsidR="00A615D9">
        <w:t>3</w:t>
      </w:r>
      <w:r w:rsidR="00C40F64">
        <w:t xml:space="preserve"> are </w:t>
      </w:r>
      <w:r w:rsidR="00DA3439">
        <w:t>derived</w:t>
      </w:r>
      <w:r w:rsidR="00C40F64">
        <w:t xml:space="preserve"> from 3.1 which relates the system housing to being an educational demonstrator. </w:t>
      </w:r>
    </w:p>
    <w:p w14:paraId="3B5E4727" w14:textId="77777777" w:rsidR="004512C8" w:rsidRDefault="004512C8" w:rsidP="00BE2DC5">
      <w:pPr>
        <w:pStyle w:val="Heading2"/>
      </w:pPr>
    </w:p>
    <w:p w14:paraId="6116A442" w14:textId="7BF9DB48" w:rsidR="004C3909" w:rsidRPr="00DF1822" w:rsidRDefault="004C3909" w:rsidP="00DF1822">
      <w:pPr>
        <w:rPr>
          <w:b/>
          <w:sz w:val="28"/>
          <w:szCs w:val="28"/>
        </w:rPr>
      </w:pPr>
      <w:r w:rsidRPr="00DF1822">
        <w:rPr>
          <w:b/>
          <w:sz w:val="28"/>
          <w:szCs w:val="28"/>
        </w:rPr>
        <w:t>Integration</w:t>
      </w:r>
    </w:p>
    <w:p w14:paraId="5F4AECED" w14:textId="1B5ED6A6" w:rsidR="6094DC0D" w:rsidRDefault="47F0077F" w:rsidP="6094DC0D">
      <w:r>
        <w:t>The electrolysis device interface</w:t>
      </w:r>
      <w:r w:rsidR="009042EB">
        <w:t>s</w:t>
      </w:r>
      <w:r>
        <w:t xml:space="preserve"> with plumbing </w:t>
      </w:r>
      <w:r w:rsidR="00C40F64">
        <w:t xml:space="preserve">through the hydrogen gas outlet </w:t>
      </w:r>
      <w:r>
        <w:t xml:space="preserve">and the power </w:t>
      </w:r>
      <w:r w:rsidR="733D6C78">
        <w:t>supply</w:t>
      </w:r>
      <w:r w:rsidR="00C40F64">
        <w:t xml:space="preserve"> charging the nickel mesh plates</w:t>
      </w:r>
      <w:r>
        <w:t>.</w:t>
      </w:r>
      <w:r w:rsidR="00C40F64">
        <w:t xml:space="preserve"> These interfaces are described in complete detail in the System Interfaces Subsystem section. </w:t>
      </w:r>
    </w:p>
    <w:p w14:paraId="11188922" w14:textId="14ABDD60" w:rsidR="004404DE" w:rsidRDefault="004404DE" w:rsidP="6094DC0D"/>
    <w:p w14:paraId="7C2CA3BC" w14:textId="48CCB909" w:rsidR="004404DE" w:rsidRPr="00DF1822" w:rsidRDefault="004404DE" w:rsidP="00DF1822">
      <w:pPr>
        <w:rPr>
          <w:b/>
        </w:rPr>
      </w:pPr>
      <w:r w:rsidRPr="00DF1822">
        <w:rPr>
          <w:b/>
        </w:rPr>
        <w:t>Electrical Diagram</w:t>
      </w:r>
    </w:p>
    <w:p w14:paraId="5CC3E1DB" w14:textId="3B76F594" w:rsidR="0074152D" w:rsidRPr="0074152D" w:rsidRDefault="0074152D" w:rsidP="0074152D"/>
    <w:p w14:paraId="120664F3" w14:textId="77777777" w:rsidR="006273EC" w:rsidRDefault="00924AB0" w:rsidP="006273EC">
      <w:pPr>
        <w:keepNext/>
        <w:jc w:val="center"/>
      </w:pPr>
      <w:r w:rsidRPr="00924AB0">
        <w:rPr>
          <w:noProof/>
        </w:rPr>
        <w:drawing>
          <wp:inline distT="0" distB="0" distL="0" distR="0" wp14:anchorId="63A5A12A" wp14:editId="4AFA6F1B">
            <wp:extent cx="5943600" cy="3408045"/>
            <wp:effectExtent l="0" t="0" r="0" b="0"/>
            <wp:docPr id="2134684617" name="Picture 21346846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4617" name="Picture 2134684617" descr="Diagram&#10;&#10;Description automatically generated"/>
                    <pic:cNvPicPr/>
                  </pic:nvPicPr>
                  <pic:blipFill>
                    <a:blip r:embed="rId27"/>
                    <a:stretch>
                      <a:fillRect/>
                    </a:stretch>
                  </pic:blipFill>
                  <pic:spPr>
                    <a:xfrm>
                      <a:off x="0" y="0"/>
                      <a:ext cx="5943600" cy="3408045"/>
                    </a:xfrm>
                    <a:prstGeom prst="rect">
                      <a:avLst/>
                    </a:prstGeom>
                  </pic:spPr>
                </pic:pic>
              </a:graphicData>
            </a:graphic>
          </wp:inline>
        </w:drawing>
      </w:r>
    </w:p>
    <w:p w14:paraId="203ADAE0" w14:textId="5B059497" w:rsidR="00AF3F43" w:rsidRPr="006273EC" w:rsidRDefault="006273EC" w:rsidP="006273EC">
      <w:pPr>
        <w:pStyle w:val="Caption"/>
        <w:jc w:val="center"/>
        <w:rPr>
          <w:i w:val="0"/>
          <w:color w:val="auto"/>
        </w:rPr>
      </w:pPr>
      <w:bookmarkStart w:id="63" w:name="_Toc121686634"/>
      <w:r w:rsidRPr="006273EC">
        <w:rPr>
          <w:i w:val="0"/>
          <w:iCs w:val="0"/>
          <w:color w:val="auto"/>
        </w:rPr>
        <w:t xml:space="preserve">Figure </w:t>
      </w:r>
      <w:r w:rsidRPr="006273EC">
        <w:rPr>
          <w:i w:val="0"/>
          <w:iCs w:val="0"/>
          <w:color w:val="auto"/>
        </w:rPr>
        <w:fldChar w:fldCharType="begin"/>
      </w:r>
      <w:r w:rsidRPr="006273EC">
        <w:rPr>
          <w:i w:val="0"/>
          <w:iCs w:val="0"/>
          <w:color w:val="auto"/>
        </w:rPr>
        <w:instrText xml:space="preserve"> SEQ Figure \* ARABIC </w:instrText>
      </w:r>
      <w:r w:rsidRPr="006273EC">
        <w:rPr>
          <w:i w:val="0"/>
          <w:iCs w:val="0"/>
          <w:color w:val="auto"/>
        </w:rPr>
        <w:fldChar w:fldCharType="separate"/>
      </w:r>
      <w:r w:rsidR="00B34FD8">
        <w:rPr>
          <w:i w:val="0"/>
          <w:iCs w:val="0"/>
          <w:noProof/>
          <w:color w:val="auto"/>
        </w:rPr>
        <w:t>7</w:t>
      </w:r>
      <w:r w:rsidRPr="006273EC">
        <w:rPr>
          <w:i w:val="0"/>
          <w:iCs w:val="0"/>
          <w:color w:val="auto"/>
        </w:rPr>
        <w:fldChar w:fldCharType="end"/>
      </w:r>
      <w:r w:rsidRPr="006273EC">
        <w:rPr>
          <w:i w:val="0"/>
          <w:iCs w:val="0"/>
          <w:color w:val="auto"/>
        </w:rPr>
        <w:t>: Visual representation of electrolysis resistors</w:t>
      </w:r>
      <w:bookmarkEnd w:id="63"/>
    </w:p>
    <w:p w14:paraId="5547CA87" w14:textId="77777777" w:rsidR="00924AB0" w:rsidRDefault="00924AB0" w:rsidP="00924AB0">
      <w:pPr>
        <w:jc w:val="center"/>
      </w:pPr>
    </w:p>
    <w:p w14:paraId="40CDF446" w14:textId="77777777" w:rsidR="00AF3F43" w:rsidRPr="0074152D" w:rsidRDefault="00AF3F43" w:rsidP="0074152D"/>
    <w:p w14:paraId="07379E94" w14:textId="49BF1BF7" w:rsidR="00017776" w:rsidRDefault="00F856C8" w:rsidP="00017776">
      <w:pPr>
        <w:pStyle w:val="Caption"/>
        <w:keepNext/>
        <w:jc w:val="center"/>
      </w:pPr>
      <w:r w:rsidRPr="00F856C8">
        <w:rPr>
          <w:noProof/>
        </w:rPr>
        <w:drawing>
          <wp:inline distT="0" distB="0" distL="0" distR="0" wp14:anchorId="4B92B6AA" wp14:editId="31E3A0E3">
            <wp:extent cx="5256753" cy="2998269"/>
            <wp:effectExtent l="0" t="0" r="1270" b="0"/>
            <wp:docPr id="52" name="Picture 52" descr="Diagram&#10;&#10;Description automatically generated">
              <a:extLst xmlns:a="http://schemas.openxmlformats.org/drawingml/2006/main">
                <a:ext uri="{FF2B5EF4-FFF2-40B4-BE49-F238E27FC236}">
                  <a16:creationId xmlns:a16="http://schemas.microsoft.com/office/drawing/2014/main" id="{CA1B4DDD-C4B1-51CC-FA12-B2834F38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Diagram&#10;&#10;Description automatically generated">
                      <a:extLst>
                        <a:ext uri="{FF2B5EF4-FFF2-40B4-BE49-F238E27FC236}">
                          <a16:creationId xmlns:a16="http://schemas.microsoft.com/office/drawing/2014/main" id="{CA1B4DDD-C4B1-51CC-FA12-B2834F38796B}"/>
                        </a:ext>
                      </a:extLst>
                    </pic:cNvPr>
                    <pic:cNvPicPr>
                      <a:picLocks noChangeAspect="1"/>
                    </pic:cNvPicPr>
                  </pic:nvPicPr>
                  <pic:blipFill rotWithShape="1">
                    <a:blip r:embed="rId28"/>
                    <a:srcRect l="16250" t="22020" r="20782" b="15047"/>
                    <a:stretch/>
                  </pic:blipFill>
                  <pic:spPr bwMode="auto">
                    <a:xfrm>
                      <a:off x="0" y="0"/>
                      <a:ext cx="5269066" cy="3005292"/>
                    </a:xfrm>
                    <a:prstGeom prst="rect">
                      <a:avLst/>
                    </a:prstGeom>
                    <a:ln>
                      <a:noFill/>
                    </a:ln>
                    <a:extLst>
                      <a:ext uri="{53640926-AAD7-44D8-BBD7-CCE9431645EC}">
                        <a14:shadowObscured xmlns:a14="http://schemas.microsoft.com/office/drawing/2010/main"/>
                      </a:ext>
                    </a:extLst>
                  </pic:spPr>
                </pic:pic>
              </a:graphicData>
            </a:graphic>
          </wp:inline>
        </w:drawing>
      </w:r>
    </w:p>
    <w:p w14:paraId="2256E169" w14:textId="45D3A0E5" w:rsidR="004404DE" w:rsidRPr="00C33860" w:rsidRDefault="00017776" w:rsidP="00A76D78">
      <w:pPr>
        <w:pStyle w:val="Caption"/>
        <w:jc w:val="center"/>
        <w:rPr>
          <w:i w:val="0"/>
          <w:color w:val="auto"/>
        </w:rPr>
      </w:pPr>
      <w:bookmarkStart w:id="64" w:name="_Toc121686635"/>
      <w:r w:rsidRPr="00C33860">
        <w:rPr>
          <w:i w:val="0"/>
          <w:color w:val="auto"/>
        </w:rPr>
        <w:t xml:space="preserve">Figure </w:t>
      </w:r>
      <w:r w:rsidRPr="00C33860">
        <w:rPr>
          <w:i w:val="0"/>
          <w:color w:val="auto"/>
        </w:rPr>
        <w:fldChar w:fldCharType="begin"/>
      </w:r>
      <w:r w:rsidRPr="00C33860">
        <w:rPr>
          <w:i w:val="0"/>
          <w:color w:val="auto"/>
        </w:rPr>
        <w:instrText xml:space="preserve"> SEQ Figure \* ARABIC </w:instrText>
      </w:r>
      <w:r w:rsidRPr="00C33860">
        <w:rPr>
          <w:i w:val="0"/>
          <w:color w:val="auto"/>
        </w:rPr>
        <w:fldChar w:fldCharType="separate"/>
      </w:r>
      <w:r w:rsidR="00B34FD8">
        <w:rPr>
          <w:i w:val="0"/>
          <w:noProof/>
          <w:color w:val="auto"/>
        </w:rPr>
        <w:t>8</w:t>
      </w:r>
      <w:r w:rsidRPr="00C33860">
        <w:rPr>
          <w:i w:val="0"/>
          <w:color w:val="auto"/>
        </w:rPr>
        <w:fldChar w:fldCharType="end"/>
      </w:r>
      <w:r w:rsidRPr="00C33860">
        <w:rPr>
          <w:i w:val="0"/>
          <w:color w:val="auto"/>
        </w:rPr>
        <w:t>: Circuit Diagram for Electrolysis</w:t>
      </w:r>
      <w:bookmarkEnd w:id="64"/>
    </w:p>
    <w:p w14:paraId="789C850C" w14:textId="50DC7E05" w:rsidR="004404DE" w:rsidRDefault="004404DE" w:rsidP="004404DE">
      <w:r>
        <w:t xml:space="preserve">Figure </w:t>
      </w:r>
      <w:r w:rsidR="00E57B8B">
        <w:t>8</w:t>
      </w:r>
      <w:r>
        <w:t xml:space="preserve"> consists of a current source, a switch, and </w:t>
      </w:r>
      <w:r w:rsidR="002D6368">
        <w:t>three</w:t>
      </w:r>
      <w:r>
        <w:t xml:space="preserve"> resistors (R1, R2, and R3). The current source </w:t>
      </w:r>
      <w:r w:rsidR="009042EB">
        <w:t>is</w:t>
      </w:r>
      <w:r>
        <w:t xml:space="preserve"> supplied by </w:t>
      </w:r>
      <w:r w:rsidR="00B576D6">
        <w:t>the 20-amp</w:t>
      </w:r>
      <w:r>
        <w:t xml:space="preserve"> </w:t>
      </w:r>
      <w:r w:rsidRPr="00BD54EE">
        <w:t>power supply</w:t>
      </w:r>
      <w:r w:rsidR="00B576D6">
        <w:t>.</w:t>
      </w:r>
      <w:r>
        <w:t xml:space="preserve"> A switch </w:t>
      </w:r>
      <w:r w:rsidR="009042EB">
        <w:t>is</w:t>
      </w:r>
      <w:r>
        <w:t xml:space="preserve"> used to turn on and off the circuit from a safe distance away from the resistors</w:t>
      </w:r>
      <w:r w:rsidR="00B576D6">
        <w:t>.</w:t>
      </w:r>
      <w:r>
        <w:t xml:space="preserve"> R1 and R3 are the nickel mesh anode and cathode </w:t>
      </w:r>
      <w:r w:rsidR="00E23F52">
        <w:t>which have negligible resistance</w:t>
      </w:r>
      <w:r w:rsidR="00B576D6">
        <w:t xml:space="preserve"> and</w:t>
      </w:r>
      <w:r>
        <w:t xml:space="preserve"> R2 is the resistance from the salt water inside the </w:t>
      </w:r>
      <w:proofErr w:type="spellStart"/>
      <w:r>
        <w:t>electrolyzer</w:t>
      </w:r>
      <w:proofErr w:type="spellEnd"/>
      <w:r>
        <w:t xml:space="preserve">. </w:t>
      </w:r>
      <w:commentRangeStart w:id="65"/>
      <w:r w:rsidRPr="00661AAA">
        <w:rPr>
          <w:highlight w:val="yellow"/>
        </w:rPr>
        <w:t>The</w:t>
      </w:r>
      <w:commentRangeEnd w:id="65"/>
      <w:r w:rsidR="00661AAA">
        <w:rPr>
          <w:rStyle w:val="CommentReference"/>
        </w:rPr>
        <w:commentReference w:id="65"/>
      </w:r>
      <w:r w:rsidRPr="00661AAA">
        <w:rPr>
          <w:highlight w:val="yellow"/>
        </w:rPr>
        <w:t xml:space="preserve"> channel where the salt water </w:t>
      </w:r>
      <w:r w:rsidR="009042EB" w:rsidRPr="00661AAA">
        <w:rPr>
          <w:highlight w:val="yellow"/>
        </w:rPr>
        <w:t>is</w:t>
      </w:r>
      <w:r w:rsidRPr="00661AAA">
        <w:rPr>
          <w:highlight w:val="yellow"/>
        </w:rPr>
        <w:t xml:space="preserve"> stored is 1.25 in</w:t>
      </w:r>
      <w:r w:rsidR="00A417D6" w:rsidRPr="00661AAA">
        <w:rPr>
          <w:highlight w:val="yellow"/>
        </w:rPr>
        <w:t>ch</w:t>
      </w:r>
      <w:r w:rsidRPr="00661AAA">
        <w:rPr>
          <w:highlight w:val="yellow"/>
        </w:rPr>
        <w:t xml:space="preserve"> length and the assumed resistance of the salt water can be </w:t>
      </w:r>
      <m:oMath>
        <m:r>
          <w:rPr>
            <w:rFonts w:ascii="Cambria Math" w:hAnsi="Cambria Math"/>
            <w:highlight w:val="yellow"/>
            <w:vertAlign w:val="subscript"/>
          </w:rPr>
          <m:t>2 Ω/</m:t>
        </m:r>
        <m:r>
          <w:del w:id="66" w:author="Carrabine, Grant W." w:date="2022-12-11T11:08:00Z">
            <w:rPr>
              <w:rFonts w:ascii="Cambria Math" w:hAnsi="Cambria Math"/>
              <w:highlight w:val="yellow"/>
              <w:vertAlign w:val="subscript"/>
            </w:rPr>
            <m:t xml:space="preserve"> </m:t>
          </w:del>
        </m:r>
        <m:r>
          <w:rPr>
            <w:rFonts w:ascii="Cambria Math" w:hAnsi="Cambria Math"/>
            <w:highlight w:val="yellow"/>
            <w:vertAlign w:val="subscript"/>
          </w:rPr>
          <m:t>m</m:t>
        </m:r>
      </m:oMath>
      <w:r w:rsidRPr="00661AAA">
        <w:rPr>
          <w:highlight w:val="yellow"/>
        </w:rPr>
        <w:t>.</w:t>
      </w:r>
      <w:r>
        <w:t xml:space="preserve"> The calculated product from the salt water is </w:t>
      </w:r>
      <m:oMath>
        <m:r>
          <w:rPr>
            <w:rFonts w:ascii="Cambria Math" w:hAnsi="Cambria Math"/>
          </w:rPr>
          <m:t>0.0635 Ω</m:t>
        </m:r>
      </m:oMath>
      <w:r>
        <w:t xml:space="preserve"> making the salt water the highest contributing resistance for the circuit. Using ohms law</w:t>
      </w:r>
      <w:r w:rsidR="0068529A">
        <w:t xml:space="preserve"> </w:t>
      </w:r>
      <m:oMath>
        <m:r>
          <w:rPr>
            <w:rFonts w:ascii="Cambria Math" w:hAnsi="Cambria Math"/>
          </w:rPr>
          <m:t>(V=IR)</m:t>
        </m:r>
      </m:oMath>
      <w:r>
        <w:t xml:space="preserve"> to find the voltage across the electrolyzer, the voltage across the electrolyzer circuit </w:t>
      </w:r>
      <w:r w:rsidR="00CA6EE0">
        <w:t>is</w:t>
      </w:r>
      <w:r>
        <w:t xml:space="preserve"> less than 2 volts.</w:t>
      </w:r>
    </w:p>
    <w:p w14:paraId="7CCABCE8" w14:textId="77777777" w:rsidR="004512C8" w:rsidRDefault="004512C8" w:rsidP="00BE2DC5">
      <w:pPr>
        <w:pStyle w:val="Heading2"/>
      </w:pPr>
    </w:p>
    <w:p w14:paraId="4BE3FADA" w14:textId="3D22D824" w:rsidR="004C3909" w:rsidRPr="00DF1822" w:rsidRDefault="004C3909" w:rsidP="00DF1822">
      <w:pPr>
        <w:rPr>
          <w:b/>
          <w:sz w:val="28"/>
          <w:szCs w:val="28"/>
        </w:rPr>
      </w:pPr>
      <w:r w:rsidRPr="00DF1822">
        <w:rPr>
          <w:b/>
          <w:sz w:val="28"/>
          <w:szCs w:val="28"/>
        </w:rPr>
        <w:t>Governing Equations</w:t>
      </w:r>
    </w:p>
    <w:p w14:paraId="0F4F7DF6" w14:textId="07EB3F80" w:rsidR="00953D94" w:rsidRDefault="15168141" w:rsidP="24FB8341">
      <w:r>
        <w:t>Faraday</w:t>
      </w:r>
      <w:r w:rsidR="0010525F">
        <w:t>’</w:t>
      </w:r>
      <w:r>
        <w:t xml:space="preserve">s </w:t>
      </w:r>
      <w:r w:rsidR="00A74239">
        <w:t>L</w:t>
      </w:r>
      <w:r>
        <w:t xml:space="preserve">aw of </w:t>
      </w:r>
      <w:r w:rsidR="00A74239">
        <w:t>E</w:t>
      </w:r>
      <w:r>
        <w:t>lectrolysis</w:t>
      </w:r>
      <w:r w:rsidR="00332FB9">
        <w:t xml:space="preserve"> was used to prove that the electrolysis device can meet the requirements</w:t>
      </w:r>
      <w:r w:rsidR="00501656">
        <w:t>.</w:t>
      </w:r>
    </w:p>
    <w:p w14:paraId="008858C1" w14:textId="0C3AD93E" w:rsidR="0070181F" w:rsidRDefault="0070181F" w:rsidP="0070181F">
      <w:pPr>
        <w:jc w:val="center"/>
      </w:pPr>
    </w:p>
    <w:p w14:paraId="740E1761" w14:textId="23124B23" w:rsidR="00023D52" w:rsidRPr="00023D52" w:rsidRDefault="00665565" w:rsidP="000955AA">
      <w:pPr>
        <w:jc w:val="right"/>
      </w:pPr>
      <m:oMath>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Produced</m:t>
            </m:r>
          </m:sub>
        </m:sSub>
        <m:r>
          <w:rPr>
            <w:rFonts w:ascii="Cambria Math" w:hAnsi="Cambria Math"/>
          </w:rPr>
          <m:t>=</m:t>
        </m:r>
        <m:f>
          <m:fPr>
            <m:ctrlPr>
              <w:rPr>
                <w:rFonts w:ascii="Cambria Math" w:hAnsi="Cambria Math"/>
                <w:i/>
                <w:iCs/>
              </w:rPr>
            </m:ctrlPr>
          </m:fPr>
          <m:num>
            <m:r>
              <w:rPr>
                <w:rFonts w:ascii="Cambria Math" w:hAnsi="Cambria Math"/>
              </w:rPr>
              <m:t>I*</m:t>
            </m:r>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sub>
            </m:sSub>
          </m:num>
          <m:den>
            <m:sSub>
              <m:sSubPr>
                <m:ctrlPr>
                  <w:rPr>
                    <w:rFonts w:ascii="Cambria Math" w:hAnsi="Cambria Math"/>
                    <w:i/>
                  </w:rPr>
                </m:ctrlPr>
              </m:sSubPr>
              <m:e>
                <m:r>
                  <w:rPr>
                    <w:rFonts w:ascii="Cambria Math" w:hAnsi="Cambria Math"/>
                  </w:rPr>
                  <m:t>V</m:t>
                </m:r>
              </m:e>
              <m:sub>
                <m:r>
                  <w:rPr>
                    <w:rFonts w:ascii="Cambria Math" w:hAnsi="Cambria Math"/>
                  </w:rPr>
                  <m:t>a</m:t>
                </m:r>
              </m:sub>
            </m:sSub>
            <m:ctrlPr>
              <w:rPr>
                <w:rFonts w:ascii="Cambria Math" w:hAnsi="Cambria Math"/>
                <w:i/>
              </w:rPr>
            </m:ctrlPr>
          </m:den>
        </m:f>
      </m:oMath>
      <w:r w:rsidR="000955AA">
        <w:rPr>
          <w:iCs/>
        </w:rPr>
        <w:tab/>
      </w:r>
      <w:r w:rsidR="000955AA">
        <w:rPr>
          <w:iCs/>
        </w:rPr>
        <w:tab/>
      </w:r>
      <w:r w:rsidR="000955AA">
        <w:rPr>
          <w:iCs/>
        </w:rPr>
        <w:tab/>
      </w:r>
      <w:r w:rsidR="000955AA">
        <w:rPr>
          <w:iCs/>
        </w:rPr>
        <w:tab/>
      </w:r>
      <w:r w:rsidR="000955AA">
        <w:rPr>
          <w:iCs/>
        </w:rPr>
        <w:tab/>
        <w:t>(</w:t>
      </w:r>
      <w:r w:rsidR="00FA3570">
        <w:t>4</w:t>
      </w:r>
      <w:r w:rsidR="000955AA">
        <w:rPr>
          <w:iCs/>
        </w:rPr>
        <w:t>)</w:t>
      </w:r>
    </w:p>
    <w:p w14:paraId="003D81BD" w14:textId="18524C27" w:rsidR="00023D52" w:rsidRDefault="005C7CE0" w:rsidP="005C7CE0">
      <w:r>
        <w:tab/>
        <w:t>Where:</w:t>
      </w:r>
    </w:p>
    <w:p w14:paraId="42124189" w14:textId="1F468EF1" w:rsidR="005C7CE0" w:rsidRDefault="005C7CE0" w:rsidP="005C7CE0">
      <w:r>
        <w:tab/>
      </w:r>
      <w:r>
        <w:tab/>
      </w:r>
      <m:oMath>
        <m:r>
          <w:rPr>
            <w:rFonts w:ascii="Cambria Math" w:hAnsi="Cambria Math"/>
          </w:rPr>
          <m:t>I = Maximum theoretical current (Amps)</m:t>
        </m:r>
      </m:oMath>
    </w:p>
    <w:p w14:paraId="53F876F4" w14:textId="436FFCD7" w:rsidR="00021230" w:rsidRDefault="00021230" w:rsidP="005C7CE0">
      <w:r>
        <w:tab/>
      </w:r>
      <w:r>
        <w:tab/>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32752C" w:rsidRPr="00875317">
        <w:t>=</w:t>
      </w:r>
      <w:r w:rsidR="0032752C">
        <w:t xml:space="preserve"> Valence</w:t>
      </w:r>
      <w:r w:rsidR="00DC0E13">
        <w:t xml:space="preserve"> </w:t>
      </w:r>
      <w:r w:rsidR="00EB2C6A">
        <w:t>(mol</w:t>
      </w:r>
      <w:r w:rsidR="00CD69AD">
        <w:t xml:space="preserve"> of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E41121">
        <w:t xml:space="preserve"> in </w:t>
      </w:r>
      <w:r w:rsidR="00A93D37">
        <w:t>products</w:t>
      </w:r>
      <w:r w:rsidR="00BC7C8D">
        <w:t>/</w:t>
      </w:r>
      <w:r w:rsidR="00BC7C8D" w:rsidRPr="00BC7C8D">
        <w:t xml:space="preserve"> </w:t>
      </w:r>
      <w:r w:rsidR="00BC7C8D">
        <w:t xml:space="preserve">mol of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BC7C8D">
        <w:t xml:space="preserve"> in </w:t>
      </w:r>
      <w:r w:rsidR="00A93D37">
        <w:t>reactants</w:t>
      </w:r>
      <w:r w:rsidR="00EB2C6A">
        <w:t>)</w:t>
      </w:r>
    </w:p>
    <w:p w14:paraId="7103E9FE" w14:textId="6000A5B1" w:rsidR="00A84761" w:rsidRDefault="00A84761" w:rsidP="005C7CE0">
      <w:r>
        <w:tab/>
      </w:r>
      <w:r>
        <w:tab/>
      </w:r>
      <m:oMath>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sub>
        </m:sSub>
      </m:oMath>
      <w:r w:rsidR="00B27376" w:rsidRPr="00875317">
        <w:t>=</w:t>
      </w:r>
      <w:r w:rsidR="00B27376">
        <w:t xml:space="preserve"> Molar </w:t>
      </w:r>
      <w:r w:rsidR="00331F41">
        <w:t>w</w:t>
      </w:r>
      <w:r w:rsidR="00B27376">
        <w:t xml:space="preserve">eight of </w:t>
      </w:r>
      <w:r w:rsidR="00331F41">
        <w:t>h</w:t>
      </w:r>
      <w:r w:rsidR="00CF3935">
        <w:t>ydrogen (grams/mol)</w:t>
      </w:r>
    </w:p>
    <w:p w14:paraId="25E8EC4C" w14:textId="14DC35B6" w:rsidR="00400D3C" w:rsidRDefault="001F2589" w:rsidP="005C7CE0">
      <w:r>
        <w:tab/>
      </w:r>
      <w:r>
        <w:tab/>
      </w:r>
      <m:oMath>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Produced</m:t>
            </m:r>
          </m:sub>
        </m:sSub>
      </m:oMath>
      <w:r w:rsidR="006248E2">
        <w:t xml:space="preserve"> = Mass of </w:t>
      </w:r>
      <w:r w:rsidR="00331F41">
        <w:t>h</w:t>
      </w:r>
      <w:r w:rsidR="006248E2">
        <w:t xml:space="preserve">ydrogen </w:t>
      </w:r>
      <w:r w:rsidR="00331F41">
        <w:t>p</w:t>
      </w:r>
      <w:r w:rsidR="006248E2">
        <w:t xml:space="preserve">roduced by </w:t>
      </w:r>
      <w:r w:rsidR="00331F41">
        <w:t>e</w:t>
      </w:r>
      <w:r w:rsidR="006248E2">
        <w:t>lectrolysis (grams)</w:t>
      </w:r>
    </w:p>
    <w:p w14:paraId="3A1707B0" w14:textId="77777777" w:rsidR="007D085F" w:rsidRDefault="007D085F" w:rsidP="005C7CE0"/>
    <w:p w14:paraId="7633F0CD" w14:textId="7669195C" w:rsidR="0010525F" w:rsidRDefault="009B3626" w:rsidP="005C7CE0">
      <w:r>
        <w:t xml:space="preserve">Using this equation, </w:t>
      </w:r>
      <w:r w:rsidR="00787A1A">
        <w:t xml:space="preserve">the amount of hydrogen </w:t>
      </w:r>
      <w:r w:rsidR="00B616CF">
        <w:t xml:space="preserve">produced by the </w:t>
      </w:r>
      <w:r w:rsidR="00332FB9">
        <w:t>electrolysis unit</w:t>
      </w:r>
      <w:r w:rsidR="00B616CF">
        <w:t xml:space="preserve"> </w:t>
      </w:r>
      <w:r w:rsidR="00E9730A">
        <w:t xml:space="preserve">can </w:t>
      </w:r>
      <w:r w:rsidR="00D33414">
        <w:t xml:space="preserve">be found. </w:t>
      </w:r>
      <w:r w:rsidR="00724A25">
        <w:t xml:space="preserve">This </w:t>
      </w:r>
      <w:r w:rsidR="00B86BAE">
        <w:t xml:space="preserve">determines if </w:t>
      </w:r>
      <w:r w:rsidR="00D94407">
        <w:t xml:space="preserve">the system is producing enough hydrogen to run the fuel cell </w:t>
      </w:r>
      <w:r w:rsidR="00B6174E">
        <w:t xml:space="preserve">and to </w:t>
      </w:r>
      <w:r w:rsidR="00DE72DF">
        <w:t xml:space="preserve">charge the material storage </w:t>
      </w:r>
      <w:r w:rsidR="0021271F">
        <w:t xml:space="preserve">quickly. </w:t>
      </w:r>
    </w:p>
    <w:p w14:paraId="38FEE512" w14:textId="33C03AC2" w:rsidR="00BF7EAD" w:rsidRDefault="00BF7EAD" w:rsidP="005C7CE0"/>
    <w:p w14:paraId="709AEEBA" w14:textId="44F90613" w:rsidR="00417E54" w:rsidRDefault="009A2847" w:rsidP="005C7CE0">
      <w:r>
        <w:t>To calculate the max theoretical current first the surface are</w:t>
      </w:r>
      <w:r w:rsidR="006E64FE">
        <w:t>a</w:t>
      </w:r>
      <w:r>
        <w:t xml:space="preserve"> of the mesh is needed</w:t>
      </w:r>
      <w:r w:rsidR="00666E07">
        <w:t>.</w:t>
      </w:r>
    </w:p>
    <w:p w14:paraId="206AED42" w14:textId="524D0C34" w:rsidR="00934223" w:rsidRDefault="000B1A2A" w:rsidP="005C7CE0">
      <w:r>
        <w:tab/>
      </w:r>
    </w:p>
    <w:commentRangeStart w:id="67"/>
    <w:p w14:paraId="03F88113" w14:textId="5FCF9CF1" w:rsidR="009A2847" w:rsidRPr="00C63F3B" w:rsidRDefault="00665565" w:rsidP="00C63F3B">
      <w:pPr>
        <w:jc w:val="right"/>
      </w:pPr>
      <m:oMath>
        <m:sSub>
          <m:sSubPr>
            <m:ctrlPr>
              <w:rPr>
                <w:rFonts w:ascii="Cambria Math" w:hAnsi="Cambria Math"/>
                <w:i/>
              </w:rPr>
            </m:ctrlPr>
          </m:sSubPr>
          <m:e>
            <m:r>
              <w:rPr>
                <w:rFonts w:ascii="Cambria Math" w:hAnsi="Cambria Math"/>
              </w:rPr>
              <m:t>Mesh</m:t>
            </m:r>
          </m:e>
          <m:sub>
            <m:r>
              <w:rPr>
                <w:rFonts w:ascii="Cambria Math" w:hAnsi="Cambria Math"/>
              </w:rPr>
              <m:t>SA</m:t>
            </m:r>
          </m:sub>
        </m:sSub>
        <m:r>
          <w:rPr>
            <w:rFonts w:ascii="Cambria Math" w:hAnsi="Cambria Math"/>
          </w:rPr>
          <m:t>=</m:t>
        </m:r>
        <m:d>
          <m:dPr>
            <m:ctrlPr>
              <w:rPr>
                <w:rFonts w:ascii="Cambria Math" w:hAnsi="Cambria Math"/>
                <w:i/>
              </w:rPr>
            </m:ctrlPr>
          </m:dPr>
          <m:e>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mesh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mesh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mesh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mesh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mesh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mesh</m:t>
                    </m:r>
                  </m:sub>
                </m:sSub>
              </m:e>
            </m:d>
          </m:e>
        </m:d>
        <m:r>
          <w:rPr>
            <w:rFonts w:ascii="Cambria Math" w:hAnsi="Cambria Math"/>
          </w:rPr>
          <m:t>*Open area</m:t>
        </m:r>
      </m:oMath>
      <w:r w:rsidR="00C63F3B">
        <w:tab/>
      </w:r>
      <w:r w:rsidR="00C63F3B">
        <w:tab/>
      </w:r>
      <w:commentRangeEnd w:id="67"/>
      <w:r w:rsidR="002B215D">
        <w:rPr>
          <w:rStyle w:val="CommentReference"/>
        </w:rPr>
        <w:commentReference w:id="67"/>
      </w:r>
      <w:r w:rsidR="00C63F3B">
        <w:t>(</w:t>
      </w:r>
      <w:r w:rsidR="000D485D">
        <w:t>5</w:t>
      </w:r>
      <w:r w:rsidR="00C63F3B">
        <w:t>)</w:t>
      </w:r>
    </w:p>
    <w:p w14:paraId="2CCE5FB5" w14:textId="2C68F5A2" w:rsidR="00FD00C6" w:rsidRDefault="00FD00C6" w:rsidP="00FD00C6">
      <w:pPr>
        <w:ind w:firstLine="720"/>
      </w:pPr>
      <w:r>
        <w:t>Where:</w:t>
      </w:r>
      <w:r w:rsidR="008A6FDC">
        <w:tab/>
      </w:r>
    </w:p>
    <w:p w14:paraId="4751961C" w14:textId="03F369FE" w:rsidR="00925A79" w:rsidRDefault="00925A79" w:rsidP="00FD00C6">
      <w:pPr>
        <w:ind w:firstLine="720"/>
      </w:pPr>
      <w:commentRangeStart w:id="68"/>
      <w:r>
        <w:tab/>
      </w:r>
      <m:oMath>
        <m:sSub>
          <m:sSubPr>
            <m:ctrlPr>
              <w:rPr>
                <w:rFonts w:ascii="Cambria Math" w:hAnsi="Cambria Math"/>
                <w:i/>
              </w:rPr>
            </m:ctrlPr>
          </m:sSubPr>
          <m:e>
            <m:r>
              <w:rPr>
                <w:rFonts w:ascii="Cambria Math" w:hAnsi="Cambria Math"/>
              </w:rPr>
              <m:t>Mesh</m:t>
            </m:r>
          </m:e>
          <m:sub>
            <m:r>
              <w:rPr>
                <w:rFonts w:ascii="Cambria Math" w:hAnsi="Cambria Math"/>
              </w:rPr>
              <m:t>SA</m:t>
            </m:r>
          </m:sub>
        </m:sSub>
        <m:r>
          <w:rPr>
            <w:rFonts w:ascii="Cambria Math" w:hAnsi="Cambria Math"/>
          </w:rPr>
          <m:t>=Mesh surface area</m:t>
        </m:r>
      </m:oMath>
      <w:r w:rsidR="002B7FA1">
        <w:t>(</w:t>
      </w:r>
      <m:oMath>
        <m:sSup>
          <m:sSupPr>
            <m:ctrlPr>
              <w:rPr>
                <w:rFonts w:ascii="Cambria Math" w:hAnsi="Cambria Math"/>
                <w:i/>
              </w:rPr>
            </m:ctrlPr>
          </m:sSupPr>
          <m:e>
            <m:r>
              <w:rPr>
                <w:rFonts w:ascii="Cambria Math" w:hAnsi="Cambria Math"/>
              </w:rPr>
              <m:t>in</m:t>
            </m:r>
          </m:e>
          <m:sup>
            <m:r>
              <w:rPr>
                <w:rFonts w:ascii="Cambria Math" w:hAnsi="Cambria Math"/>
              </w:rPr>
              <m:t>2</m:t>
            </m:r>
          </m:sup>
        </m:sSup>
        <m:r>
          <w:rPr>
            <w:rFonts w:ascii="Cambria Math" w:hAnsi="Cambria Math"/>
          </w:rPr>
          <m:t>)</m:t>
        </m:r>
      </m:oMath>
    </w:p>
    <w:p w14:paraId="7EAA8F97" w14:textId="0B6EA09F" w:rsidR="008A6FDC" w:rsidRDefault="008A6FDC" w:rsidP="00FD00C6">
      <w:pPr>
        <w:ind w:firstLine="720"/>
      </w:pPr>
      <w:r>
        <w:tab/>
      </w:r>
      <m:oMath>
        <m:r>
          <w:rPr>
            <w:rFonts w:ascii="Cambria Math" w:hAnsi="Cambria Math"/>
          </w:rPr>
          <m:t>Open area=Open area of mesh from McMaster</m:t>
        </m:r>
      </m:oMath>
      <w:r w:rsidR="002B7FA1">
        <w:t>(%)</w:t>
      </w:r>
    </w:p>
    <w:p w14:paraId="555D012E" w14:textId="24E7889E" w:rsidR="00D9022F" w:rsidRDefault="00D9022F" w:rsidP="00FD00C6">
      <w:pPr>
        <w:ind w:firstLine="720"/>
      </w:pPr>
      <w:r>
        <w:tab/>
      </w:r>
      <m:oMath>
        <m:sSub>
          <m:sSubPr>
            <m:ctrlPr>
              <w:rPr>
                <w:rFonts w:ascii="Cambria Math" w:hAnsi="Cambria Math"/>
                <w:i/>
              </w:rPr>
            </m:ctrlPr>
          </m:sSubPr>
          <m:e>
            <m:r>
              <w:rPr>
                <w:rFonts w:ascii="Cambria Math" w:hAnsi="Cambria Math"/>
              </w:rPr>
              <m:t>L</m:t>
            </m:r>
          </m:e>
          <m:sub>
            <m:r>
              <w:rPr>
                <w:rFonts w:ascii="Cambria Math" w:hAnsi="Cambria Math"/>
              </w:rPr>
              <m:t>mesh</m:t>
            </m:r>
          </m:sub>
        </m:sSub>
        <m:r>
          <w:rPr>
            <w:rFonts w:ascii="Cambria Math" w:hAnsi="Cambria Math"/>
          </w:rPr>
          <m:t>=Lenght of mesh(in)</m:t>
        </m:r>
      </m:oMath>
    </w:p>
    <w:p w14:paraId="009222B6" w14:textId="79532ED3" w:rsidR="00792CA7" w:rsidRPr="00792CA7" w:rsidRDefault="00792CA7" w:rsidP="00FD00C6">
      <w:pPr>
        <w:ind w:firstLine="720"/>
      </w:pPr>
      <w:r>
        <w:tab/>
      </w:r>
      <m:oMath>
        <m:sSub>
          <m:sSubPr>
            <m:ctrlPr>
              <w:rPr>
                <w:rFonts w:ascii="Cambria Math" w:hAnsi="Cambria Math"/>
                <w:i/>
              </w:rPr>
            </m:ctrlPr>
          </m:sSubPr>
          <m:e>
            <m:r>
              <w:rPr>
                <w:rFonts w:ascii="Cambria Math" w:hAnsi="Cambria Math"/>
              </w:rPr>
              <m:t>W</m:t>
            </m:r>
          </m:e>
          <m:sub>
            <m:r>
              <w:rPr>
                <w:rFonts w:ascii="Cambria Math" w:hAnsi="Cambria Math"/>
              </w:rPr>
              <m:t>mesh</m:t>
            </m:r>
          </m:sub>
        </m:sSub>
        <m:r>
          <w:rPr>
            <w:rFonts w:ascii="Cambria Math" w:hAnsi="Cambria Math"/>
          </w:rPr>
          <m:t>=Width of mesh(in)</m:t>
        </m:r>
      </m:oMath>
    </w:p>
    <w:p w14:paraId="19E9A591" w14:textId="31BE0F5A" w:rsidR="00792CA7" w:rsidRPr="00792CA7" w:rsidRDefault="00792CA7" w:rsidP="00FD00C6">
      <w:pPr>
        <w:ind w:firstLine="720"/>
      </w:pPr>
      <w:r>
        <w:tab/>
      </w:r>
      <m:oMath>
        <m:sSub>
          <m:sSubPr>
            <m:ctrlPr>
              <w:rPr>
                <w:rFonts w:ascii="Cambria Math" w:hAnsi="Cambria Math"/>
                <w:i/>
              </w:rPr>
            </m:ctrlPr>
          </m:sSubPr>
          <m:e>
            <m:r>
              <w:rPr>
                <w:rFonts w:ascii="Cambria Math" w:hAnsi="Cambria Math"/>
              </w:rPr>
              <m:t>H</m:t>
            </m:r>
          </m:e>
          <m:sub>
            <m:r>
              <w:rPr>
                <w:rFonts w:ascii="Cambria Math" w:hAnsi="Cambria Math"/>
              </w:rPr>
              <m:t>mesh</m:t>
            </m:r>
          </m:sub>
        </m:sSub>
        <m:r>
          <w:rPr>
            <w:rFonts w:ascii="Cambria Math" w:hAnsi="Cambria Math"/>
          </w:rPr>
          <m:t>=Height of mesh(in)</m:t>
        </m:r>
        <w:commentRangeEnd w:id="68"/>
        <m:r>
          <m:rPr>
            <m:sty m:val="p"/>
          </m:rPr>
          <w:rPr>
            <w:rStyle w:val="CommentReference"/>
          </w:rPr>
          <w:commentReference w:id="68"/>
        </m:r>
      </m:oMath>
    </w:p>
    <w:p w14:paraId="055C5BCC" w14:textId="433A612C" w:rsidR="00934223" w:rsidRDefault="00934223" w:rsidP="005C7CE0"/>
    <w:p w14:paraId="31AEBA70" w14:textId="1EDAB37A" w:rsidR="00934223" w:rsidRDefault="00934223" w:rsidP="005C7CE0">
      <w:r>
        <w:t xml:space="preserve">Using this surface </w:t>
      </w:r>
      <w:r w:rsidR="003F1FCA">
        <w:t>area,</w:t>
      </w:r>
      <w:r>
        <w:t xml:space="preserve"> </w:t>
      </w:r>
      <w:r w:rsidR="00863728">
        <w:t xml:space="preserve">the </w:t>
      </w:r>
      <w:commentRangeStart w:id="69"/>
      <w:r w:rsidR="00863728">
        <w:t xml:space="preserve">maximum theoretical </w:t>
      </w:r>
      <w:commentRangeEnd w:id="69"/>
      <w:r w:rsidR="002B215D">
        <w:rPr>
          <w:rStyle w:val="CommentReference"/>
        </w:rPr>
        <w:commentReference w:id="69"/>
      </w:r>
      <w:r w:rsidR="00863728">
        <w:t xml:space="preserve">current </w:t>
      </w:r>
      <w:r w:rsidR="003F1FCA">
        <w:t>can be calculated.</w:t>
      </w:r>
    </w:p>
    <w:p w14:paraId="0557EAF8" w14:textId="4F10AF05" w:rsidR="00BF7EAD" w:rsidRPr="00827956" w:rsidRDefault="000859D6" w:rsidP="00827956">
      <w:pPr>
        <w:jc w:val="right"/>
      </w:pPr>
      <m:oMath>
        <m:r>
          <w:rPr>
            <w:rFonts w:ascii="Cambria Math" w:hAnsi="Cambria Math"/>
          </w:rPr>
          <m:t>I=</m:t>
        </m:r>
        <m:f>
          <m:fPr>
            <m:ctrlPr>
              <w:rPr>
                <w:rFonts w:ascii="Cambria Math" w:hAnsi="Cambria Math"/>
                <w:i/>
              </w:rPr>
            </m:ctrlPr>
          </m:fPr>
          <m:num>
            <m:r>
              <w:rPr>
                <w:rFonts w:ascii="Cambria Math" w:hAnsi="Cambria Math"/>
              </w:rPr>
              <m:t>.084 amps</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 xml:space="preserve">.155 </m:t>
            </m:r>
            <m:sSup>
              <m:sSupPr>
                <m:ctrlPr>
                  <w:rPr>
                    <w:rFonts w:ascii="Cambria Math" w:hAnsi="Cambria Math"/>
                    <w:i/>
                  </w:rPr>
                </m:ctrlPr>
              </m:sSupPr>
              <m:e>
                <m:r>
                  <w:rPr>
                    <w:rFonts w:ascii="Cambria Math" w:hAnsi="Cambria Math"/>
                  </w:rPr>
                  <m:t>in</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Mesh</m:t>
                </m:r>
              </m:e>
              <m:sub>
                <m:r>
                  <w:rPr>
                    <w:rFonts w:ascii="Cambria Math" w:hAnsi="Cambria Math"/>
                  </w:rPr>
                  <m:t>SA</m:t>
                </m:r>
              </m:sub>
            </m:sSub>
          </m:num>
          <m:den>
            <m:r>
              <w:rPr>
                <w:rFonts w:ascii="Cambria Math" w:hAnsi="Cambria Math"/>
              </w:rPr>
              <m:t>1</m:t>
            </m:r>
          </m:den>
        </m:f>
      </m:oMath>
      <w:r w:rsidR="00827956">
        <w:tab/>
      </w:r>
      <w:r w:rsidR="00827956">
        <w:tab/>
      </w:r>
      <w:r w:rsidR="00827956">
        <w:tab/>
      </w:r>
      <w:r w:rsidR="00827956">
        <w:tab/>
        <w:t>(</w:t>
      </w:r>
      <w:r w:rsidR="000D485D">
        <w:t>6</w:t>
      </w:r>
      <w:r w:rsidR="00827956">
        <w:t>)</w:t>
      </w:r>
    </w:p>
    <w:p w14:paraId="7C3E3FC7" w14:textId="77777777" w:rsidR="00FD00C6" w:rsidRDefault="00FD00C6" w:rsidP="00FD00C6">
      <w:pPr>
        <w:ind w:firstLine="720"/>
      </w:pPr>
      <w:r>
        <w:t>Where:</w:t>
      </w:r>
    </w:p>
    <w:p w14:paraId="52D6245F" w14:textId="6B2C29DB" w:rsidR="00FD00C6" w:rsidRPr="000340EA" w:rsidRDefault="00925A79" w:rsidP="005C7CE0">
      <w:r>
        <w:tab/>
      </w:r>
      <w:r>
        <w:tab/>
      </w:r>
      <m:oMath>
        <m:r>
          <w:rPr>
            <w:rFonts w:ascii="Cambria Math" w:hAnsi="Cambria Math"/>
          </w:rPr>
          <m:t>I = Maximum theoretical current (Amps)</m:t>
        </m:r>
      </m:oMath>
    </w:p>
    <w:p w14:paraId="08FBC171" w14:textId="6BF09D29" w:rsidR="00925A79" w:rsidRPr="000340EA" w:rsidRDefault="00326C7C" w:rsidP="005C7CE0">
      <w:r>
        <w:tab/>
      </w:r>
      <w:r>
        <w:tab/>
      </w:r>
      <m:oMath>
        <m:sSub>
          <m:sSubPr>
            <m:ctrlPr>
              <w:rPr>
                <w:rFonts w:ascii="Cambria Math" w:hAnsi="Cambria Math"/>
                <w:i/>
              </w:rPr>
            </m:ctrlPr>
          </m:sSubPr>
          <m:e>
            <m:r>
              <w:rPr>
                <w:rFonts w:ascii="Cambria Math" w:hAnsi="Cambria Math"/>
              </w:rPr>
              <m:t>Mesh</m:t>
            </m:r>
          </m:e>
          <m:sub>
            <m:r>
              <w:rPr>
                <w:rFonts w:ascii="Cambria Math" w:hAnsi="Cambria Math"/>
              </w:rPr>
              <m:t>SA</m:t>
            </m:r>
          </m:sub>
        </m:sSub>
        <m:r>
          <w:rPr>
            <w:rFonts w:ascii="Cambria Math" w:hAnsi="Cambria Math"/>
          </w:rPr>
          <m:t>=Mesh surface area</m:t>
        </m:r>
        <m:r>
          <m:rPr>
            <m:sty m:val="p"/>
          </m:rPr>
          <w:rPr>
            <w:rFonts w:ascii="Cambria Math" w:hAnsi="Cambria Math"/>
          </w:rPr>
          <m:t>(</m:t>
        </m:r>
        <m:sSup>
          <m:sSupPr>
            <m:ctrlPr>
              <w:rPr>
                <w:rFonts w:ascii="Cambria Math" w:hAnsi="Cambria Math"/>
                <w:i/>
              </w:rPr>
            </m:ctrlPr>
          </m:sSupPr>
          <m:e>
            <m:r>
              <w:rPr>
                <w:rFonts w:ascii="Cambria Math" w:hAnsi="Cambria Math"/>
              </w:rPr>
              <m:t>in</m:t>
            </m:r>
          </m:e>
          <m:sup>
            <m:r>
              <w:rPr>
                <w:rFonts w:ascii="Cambria Math" w:hAnsi="Cambria Math"/>
              </w:rPr>
              <m:t>2</m:t>
            </m:r>
          </m:sup>
        </m:sSup>
        <m:r>
          <w:rPr>
            <w:rFonts w:ascii="Cambria Math" w:hAnsi="Cambria Math"/>
          </w:rPr>
          <m:t>)</m:t>
        </m:r>
      </m:oMath>
    </w:p>
    <w:p w14:paraId="109C1DE9" w14:textId="29103155" w:rsidR="000340EA" w:rsidRDefault="009967DE" w:rsidP="005C7CE0">
      <w:r>
        <w:t>After finding the maximu</w:t>
      </w:r>
      <w:r w:rsidR="002B0A35">
        <w:t>m theoretical current</w:t>
      </w:r>
      <w:r w:rsidR="00CA6EE0">
        <w:t>,</w:t>
      </w:r>
      <w:r w:rsidR="002B0A35">
        <w:t xml:space="preserve"> </w:t>
      </w:r>
      <w:r w:rsidR="00615E24">
        <w:t xml:space="preserve">we determined for safety of the mesh we will limit our system to </w:t>
      </w:r>
      <w:commentRangeStart w:id="70"/>
      <w:r w:rsidR="00615E24">
        <w:t xml:space="preserve">20 </w:t>
      </w:r>
      <w:r w:rsidR="00B710AC">
        <w:t>amps.</w:t>
      </w:r>
      <w:commentRangeEnd w:id="70"/>
      <w:r w:rsidR="00131FD6">
        <w:rPr>
          <w:rStyle w:val="CommentReference"/>
        </w:rPr>
        <w:commentReference w:id="70"/>
      </w:r>
    </w:p>
    <w:p w14:paraId="5050E548" w14:textId="77777777" w:rsidR="00A8050D" w:rsidRDefault="00A8050D" w:rsidP="005C7CE0"/>
    <w:p w14:paraId="3B7EFB75" w14:textId="08BE1CB3" w:rsidR="004C3909" w:rsidRPr="00DF1822" w:rsidRDefault="004C3909" w:rsidP="00DF1822">
      <w:pPr>
        <w:rPr>
          <w:b/>
          <w:sz w:val="28"/>
          <w:szCs w:val="28"/>
        </w:rPr>
      </w:pPr>
      <w:r w:rsidRPr="00DF1822">
        <w:rPr>
          <w:b/>
          <w:sz w:val="28"/>
          <w:szCs w:val="28"/>
        </w:rPr>
        <w:t>Analysis/Result</w:t>
      </w:r>
    </w:p>
    <w:p w14:paraId="58AA5464" w14:textId="66BF576C" w:rsidR="004F77B2" w:rsidRDefault="2E6C26D4" w:rsidP="4668D6E4">
      <w:r>
        <w:t>T</w:t>
      </w:r>
      <w:r w:rsidR="5BB24433">
        <w:t xml:space="preserve">he electrolysis subsystem proves that it </w:t>
      </w:r>
      <w:r w:rsidR="00FE7138">
        <w:t>meets</w:t>
      </w:r>
      <w:r w:rsidR="5BB24433">
        <w:t xml:space="preserve"> requirements through calculations and experimentation.</w:t>
      </w:r>
      <w:r w:rsidR="7DB8FF2E">
        <w:t xml:space="preserve"> </w:t>
      </w:r>
      <w:r w:rsidR="00A8050D">
        <w:t xml:space="preserve">Using </w:t>
      </w:r>
      <w:r w:rsidR="00A619E5">
        <w:t>equation</w:t>
      </w:r>
      <w:r w:rsidR="00B602B6">
        <w:t>s</w:t>
      </w:r>
      <w:r w:rsidR="006914DF">
        <w:t xml:space="preserve"> </w:t>
      </w:r>
      <w:r w:rsidR="00CA10B1">
        <w:t>2</w:t>
      </w:r>
      <w:r w:rsidR="00990540">
        <w:t xml:space="preserve"> and </w:t>
      </w:r>
      <w:r w:rsidR="00FA3570">
        <w:t>4</w:t>
      </w:r>
      <w:r w:rsidR="00A619E5">
        <w:t>,</w:t>
      </w:r>
      <w:r w:rsidR="00A8050D">
        <w:t xml:space="preserve"> </w:t>
      </w:r>
      <w:r w:rsidR="00DF2DC3">
        <w:t xml:space="preserve">where </w:t>
      </w:r>
      <w:r w:rsidR="00DB7274">
        <w:t xml:space="preserve">applied </w:t>
      </w:r>
      <w:r w:rsidR="00DF2DC3">
        <w:t>amperage is 20</w:t>
      </w:r>
      <w:r w:rsidR="00DB7274">
        <w:t xml:space="preserve"> amps</w:t>
      </w:r>
      <w:r w:rsidR="001605EE">
        <w:t xml:space="preserve"> for safety</w:t>
      </w:r>
      <w:r w:rsidR="00DF2DC3">
        <w:t>, 10 minutes (600 seconds)</w:t>
      </w:r>
      <w:r w:rsidR="00885D06">
        <w:t xml:space="preserve">, </w:t>
      </w:r>
      <w:r w:rsidR="00A527E6">
        <w:t>2.</w:t>
      </w:r>
      <w:r w:rsidR="00283628">
        <w:t>007 grams for molar weight of hydrogen</w:t>
      </w:r>
      <w:r w:rsidR="00F728AB">
        <w:t xml:space="preserve">, </w:t>
      </w:r>
      <w:r w:rsidR="00743209">
        <w:t xml:space="preserve">and </w:t>
      </w:r>
      <w:r w:rsidR="001605EE" w:rsidRPr="002B215D">
        <w:rPr>
          <w:highlight w:val="yellow"/>
        </w:rPr>
        <w:t>Faraday’s constant</w:t>
      </w:r>
      <w:r w:rsidR="00743209">
        <w:t xml:space="preserve"> </w:t>
      </w:r>
      <w:r w:rsidR="005C55B3">
        <w:t>96,485</w:t>
      </w:r>
      <w:r w:rsidR="009401DC">
        <w:t xml:space="preserve"> C/</w:t>
      </w:r>
      <w:r w:rsidR="006E3C47">
        <w:t>mol</w:t>
      </w:r>
      <w:r w:rsidR="009401DC">
        <w:t xml:space="preserve">. </w:t>
      </w:r>
      <w:r w:rsidR="00DE2E5D">
        <w:t>T</w:t>
      </w:r>
      <w:r w:rsidR="00292CF9">
        <w:t xml:space="preserve">he amount of hydrogen the electrolysis generates </w:t>
      </w:r>
      <w:r w:rsidR="001C51EF" w:rsidRPr="00FF1B77">
        <w:rPr>
          <w:highlight w:val="yellow"/>
        </w:rPr>
        <w:t>in</w:t>
      </w:r>
      <w:r w:rsidR="00292CF9" w:rsidRPr="00FF1B77">
        <w:rPr>
          <w:highlight w:val="yellow"/>
        </w:rPr>
        <w:t xml:space="preserve"> </w:t>
      </w:r>
      <w:r w:rsidR="00BF0928" w:rsidRPr="00FF1B77">
        <w:rPr>
          <w:highlight w:val="yellow"/>
        </w:rPr>
        <w:t>10</w:t>
      </w:r>
      <w:r w:rsidR="00292CF9" w:rsidRPr="00FF1B77">
        <w:rPr>
          <w:highlight w:val="yellow"/>
        </w:rPr>
        <w:t xml:space="preserve"> minutes is </w:t>
      </w:r>
      <w:r w:rsidR="00251685" w:rsidRPr="00FF1B77">
        <w:rPr>
          <w:highlight w:val="yellow"/>
        </w:rPr>
        <w:t>0.1</w:t>
      </w:r>
      <w:r w:rsidR="00DF2DC3" w:rsidRPr="00FF1B77">
        <w:rPr>
          <w:highlight w:val="yellow"/>
        </w:rPr>
        <w:t>25</w:t>
      </w:r>
      <w:r w:rsidR="00251685" w:rsidRPr="00FF1B77">
        <w:rPr>
          <w:highlight w:val="yellow"/>
        </w:rPr>
        <w:t xml:space="preserve"> grams</w:t>
      </w:r>
      <w:r w:rsidR="00DF2DC3" w:rsidRPr="00FF1B77">
        <w:rPr>
          <w:highlight w:val="yellow"/>
        </w:rPr>
        <w:t>.</w:t>
      </w:r>
      <w:r w:rsidR="001D3C66" w:rsidRPr="00FF1B77">
        <w:rPr>
          <w:highlight w:val="yellow"/>
        </w:rPr>
        <w:t xml:space="preserve"> The finished calculation is shown below.</w:t>
      </w:r>
    </w:p>
    <w:p w14:paraId="792ED737" w14:textId="03907884" w:rsidR="00145B33" w:rsidRDefault="00665565" w:rsidP="4668D6E4">
      <m:oMathPara>
        <m:oMath>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sub>
          </m:sSub>
          <m:r>
            <w:rPr>
              <w:rFonts w:ascii="Cambria Math" w:hAnsi="Cambria Math"/>
            </w:rPr>
            <m:t>=</m:t>
          </m:r>
          <m:f>
            <m:fPr>
              <m:ctrlPr>
                <w:rPr>
                  <w:rFonts w:ascii="Cambria Math" w:hAnsi="Cambria Math"/>
                  <w:i/>
                  <w:iCs/>
                </w:rPr>
              </m:ctrlPr>
            </m:fPr>
            <m:num>
              <m:r>
                <w:rPr>
                  <w:rFonts w:ascii="Cambria Math" w:hAnsi="Cambria Math"/>
                </w:rPr>
                <m:t>20 (C)</m:t>
              </m:r>
            </m:num>
            <m:den>
              <m:r>
                <w:rPr>
                  <w:rFonts w:ascii="Cambria Math" w:hAnsi="Cambria Math"/>
                </w:rPr>
                <m:t>1 (s)</m:t>
              </m:r>
            </m:den>
          </m:f>
          <m:r>
            <w:rPr>
              <w:rFonts w:ascii="Cambria Math" w:hAnsi="Cambria Math"/>
            </w:rPr>
            <m:t>*</m:t>
          </m:r>
          <m:f>
            <m:fPr>
              <m:ctrlPr>
                <w:rPr>
                  <w:rFonts w:ascii="Cambria Math" w:hAnsi="Cambria Math"/>
                  <w:i/>
                  <w:iCs/>
                </w:rPr>
              </m:ctrlPr>
            </m:fPr>
            <m:num>
              <m:r>
                <w:rPr>
                  <w:rFonts w:ascii="Cambria Math" w:hAnsi="Cambria Math"/>
                </w:rPr>
                <m:t>600 </m:t>
              </m:r>
              <m:d>
                <m:dPr>
                  <m:ctrlPr>
                    <w:rPr>
                      <w:rFonts w:ascii="Cambria Math" w:hAnsi="Cambria Math"/>
                      <w:i/>
                      <w:iCs/>
                    </w:rPr>
                  </m:ctrlPr>
                </m:dPr>
                <m:e>
                  <m:r>
                    <w:rPr>
                      <w:rFonts w:ascii="Cambria Math" w:hAnsi="Cambria Math"/>
                    </w:rPr>
                    <m:t>s</m:t>
                  </m:r>
                </m:e>
              </m:d>
            </m:num>
            <m:den>
              <m:r>
                <w:rPr>
                  <w:rFonts w:ascii="Cambria Math" w:hAnsi="Cambria Math"/>
                </w:rPr>
                <m:t>96,485 </m:t>
              </m:r>
              <m:d>
                <m:dPr>
                  <m:ctrlPr>
                    <w:rPr>
                      <w:rFonts w:ascii="Cambria Math" w:hAnsi="Cambria Math"/>
                      <w:i/>
                      <w:iCs/>
                    </w:rPr>
                  </m:ctrlPr>
                </m:dPr>
                <m:e>
                  <m:r>
                    <w:rPr>
                      <w:rFonts w:ascii="Cambria Math" w:hAnsi="Cambria Math"/>
                    </w:rPr>
                    <m:t>C</m:t>
                  </m:r>
                </m:e>
              </m:d>
            </m:den>
          </m:f>
          <m:r>
            <w:rPr>
              <w:rFonts w:ascii="Cambria Math" w:hAnsi="Cambria Math"/>
            </w:rPr>
            <m:t>*</m:t>
          </m:r>
          <m:f>
            <m:fPr>
              <m:ctrlPr>
                <w:rPr>
                  <w:rFonts w:ascii="Cambria Math" w:hAnsi="Cambria Math"/>
                  <w:i/>
                  <w:iCs/>
                </w:rPr>
              </m:ctrlPr>
            </m:fPr>
            <m:num>
              <m:r>
                <w:rPr>
                  <w:rFonts w:ascii="Cambria Math" w:hAnsi="Cambria Math"/>
                </w:rPr>
                <m:t>2 </m:t>
              </m:r>
              <m:d>
                <m:dPr>
                  <m:ctrlPr>
                    <w:rPr>
                      <w:rFonts w:ascii="Cambria Math" w:hAnsi="Cambria Math"/>
                      <w:i/>
                      <w:iCs/>
                    </w:rPr>
                  </m:ctrlPr>
                </m:dPr>
                <m:e>
                  <m:r>
                    <w:rPr>
                      <w:rFonts w:ascii="Cambria Math" w:hAnsi="Cambria Math"/>
                    </w:rPr>
                    <m:t>mol </m:t>
                  </m:r>
                  <m:sSub>
                    <m:sSubPr>
                      <m:ctrlPr>
                        <w:rPr>
                          <w:rFonts w:ascii="Cambria Math" w:hAnsi="Cambria Math"/>
                          <w:i/>
                          <w:iCs/>
                        </w:rPr>
                      </m:ctrlPr>
                    </m:sSubPr>
                    <m:e>
                      <m:r>
                        <w:rPr>
                          <w:rFonts w:ascii="Cambria Math" w:hAnsi="Cambria Math"/>
                        </w:rPr>
                        <m:t>H</m:t>
                      </m:r>
                    </m:e>
                    <m:sub>
                      <m:r>
                        <w:rPr>
                          <w:rFonts w:ascii="Cambria Math" w:hAnsi="Cambria Math"/>
                        </w:rPr>
                        <m:t>2</m:t>
                      </m:r>
                    </m:sub>
                  </m:sSub>
                </m:e>
              </m:d>
            </m:num>
            <m:den>
              <m:r>
                <w:rPr>
                  <w:rFonts w:ascii="Cambria Math" w:hAnsi="Cambria Math"/>
                </w:rPr>
                <m:t>4 </m:t>
              </m:r>
              <m:d>
                <m:dPr>
                  <m:ctrlPr>
                    <w:rPr>
                      <w:rFonts w:ascii="Cambria Math" w:hAnsi="Cambria Math"/>
                      <w:i/>
                      <w:iCs/>
                    </w:rPr>
                  </m:ctrlPr>
                </m:dPr>
                <m:e>
                  <m:r>
                    <w:rPr>
                      <w:rFonts w:ascii="Cambria Math" w:hAnsi="Cambria Math"/>
                    </w:rPr>
                    <m:t>mol </m:t>
                  </m:r>
                  <m:sSup>
                    <m:sSupPr>
                      <m:ctrlPr>
                        <w:rPr>
                          <w:rFonts w:ascii="Cambria Math" w:hAnsi="Cambria Math"/>
                          <w:i/>
                          <w:iCs/>
                        </w:rPr>
                      </m:ctrlPr>
                    </m:sSupPr>
                    <m:e>
                      <m:r>
                        <w:rPr>
                          <w:rFonts w:ascii="Cambria Math" w:hAnsi="Cambria Math"/>
                        </w:rPr>
                        <m:t>e</m:t>
                      </m:r>
                    </m:e>
                    <m:sup>
                      <m:r>
                        <w:rPr>
                          <w:rFonts w:ascii="Cambria Math" w:hAnsi="Cambria Math"/>
                        </w:rPr>
                        <m:t>-</m:t>
                      </m:r>
                    </m:sup>
                  </m:sSup>
                </m:e>
              </m:d>
            </m:den>
          </m:f>
          <m:r>
            <w:rPr>
              <w:rFonts w:ascii="Cambria Math" w:hAnsi="Cambria Math"/>
            </w:rPr>
            <m:t>*</m:t>
          </m:r>
          <m:f>
            <m:fPr>
              <m:ctrlPr>
                <w:rPr>
                  <w:rFonts w:ascii="Cambria Math" w:hAnsi="Cambria Math"/>
                  <w:i/>
                  <w:iCs/>
                </w:rPr>
              </m:ctrlPr>
            </m:fPr>
            <m:num>
              <m:r>
                <w:rPr>
                  <w:rFonts w:ascii="Cambria Math" w:hAnsi="Cambria Math"/>
                </w:rPr>
                <m:t>2.007 </m:t>
              </m:r>
              <m:d>
                <m:dPr>
                  <m:ctrlPr>
                    <w:rPr>
                      <w:rFonts w:ascii="Cambria Math" w:hAnsi="Cambria Math"/>
                      <w:i/>
                      <w:iCs/>
                    </w:rPr>
                  </m:ctrlPr>
                </m:dPr>
                <m:e>
                  <m:r>
                    <w:rPr>
                      <w:rFonts w:ascii="Cambria Math" w:hAnsi="Cambria Math"/>
                    </w:rPr>
                    <m:t>g </m:t>
                  </m:r>
                  <m:sSub>
                    <m:sSubPr>
                      <m:ctrlPr>
                        <w:rPr>
                          <w:rFonts w:ascii="Cambria Math" w:hAnsi="Cambria Math"/>
                          <w:i/>
                          <w:iCs/>
                        </w:rPr>
                      </m:ctrlPr>
                    </m:sSubPr>
                    <m:e>
                      <m:r>
                        <w:rPr>
                          <w:rFonts w:ascii="Cambria Math" w:hAnsi="Cambria Math"/>
                        </w:rPr>
                        <m:t>H</m:t>
                      </m:r>
                    </m:e>
                    <m:sub>
                      <m:r>
                        <w:rPr>
                          <w:rFonts w:ascii="Cambria Math" w:hAnsi="Cambria Math"/>
                        </w:rPr>
                        <m:t>2</m:t>
                      </m:r>
                    </m:sub>
                  </m:sSub>
                </m:e>
              </m:d>
            </m:num>
            <m:den>
              <m:r>
                <w:rPr>
                  <w:rFonts w:ascii="Cambria Math" w:hAnsi="Cambria Math"/>
                </w:rPr>
                <m:t>1 </m:t>
              </m:r>
              <m:d>
                <m:dPr>
                  <m:ctrlPr>
                    <w:rPr>
                      <w:rFonts w:ascii="Cambria Math" w:hAnsi="Cambria Math"/>
                      <w:i/>
                      <w:iCs/>
                    </w:rPr>
                  </m:ctrlPr>
                </m:dPr>
                <m:e>
                  <m:r>
                    <w:rPr>
                      <w:rFonts w:ascii="Cambria Math" w:hAnsi="Cambria Math"/>
                    </w:rPr>
                    <m:t>mol </m:t>
                  </m:r>
                  <m:sSub>
                    <m:sSubPr>
                      <m:ctrlPr>
                        <w:rPr>
                          <w:rFonts w:ascii="Cambria Math" w:hAnsi="Cambria Math"/>
                          <w:i/>
                          <w:iCs/>
                        </w:rPr>
                      </m:ctrlPr>
                    </m:sSubPr>
                    <m:e>
                      <m:r>
                        <w:rPr>
                          <w:rFonts w:ascii="Cambria Math" w:hAnsi="Cambria Math"/>
                        </w:rPr>
                        <m:t>H</m:t>
                      </m:r>
                    </m:e>
                    <m:sub>
                      <m:r>
                        <w:rPr>
                          <w:rFonts w:ascii="Cambria Math" w:hAnsi="Cambria Math"/>
                        </w:rPr>
                        <m:t>2</m:t>
                      </m:r>
                    </m:sub>
                  </m:sSub>
                </m:e>
              </m:d>
            </m:den>
          </m:f>
          <m:r>
            <w:rPr>
              <w:rFonts w:ascii="Cambria Math" w:hAnsi="Cambria Math"/>
            </w:rPr>
            <m:t xml:space="preserve">=0.125g of </m:t>
          </m:r>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 xml:space="preserve"> per 10 minutes </m:t>
          </m:r>
        </m:oMath>
      </m:oMathPara>
    </w:p>
    <w:p w14:paraId="5B1C52DB" w14:textId="0A5EE123" w:rsidR="004512C8" w:rsidRDefault="004512C8" w:rsidP="00F24DF1"/>
    <w:p w14:paraId="5BEFD3BE" w14:textId="77777777" w:rsidR="00A614C3" w:rsidRPr="00DF1822" w:rsidRDefault="00A614C3" w:rsidP="00DF1822">
      <w:pPr>
        <w:rPr>
          <w:b/>
          <w:sz w:val="28"/>
          <w:szCs w:val="28"/>
        </w:rPr>
      </w:pPr>
      <w:r w:rsidRPr="00DF1822">
        <w:rPr>
          <w:b/>
          <w:sz w:val="28"/>
          <w:szCs w:val="28"/>
        </w:rPr>
        <w:t>Subsystem Verification Plans</w:t>
      </w:r>
    </w:p>
    <w:p w14:paraId="1A9B1883" w14:textId="34A0C0DE" w:rsidR="77D28EF1" w:rsidRDefault="77D28EF1">
      <w:r>
        <w:t xml:space="preserve">To verify that the electrolysis device is meeting requirements, it must follow the experimentation verification </w:t>
      </w:r>
      <w:r w:rsidR="0062001D">
        <w:t>plan</w:t>
      </w:r>
      <w:r w:rsidR="005D71EC">
        <w:t xml:space="preserve">s described below. </w:t>
      </w:r>
    </w:p>
    <w:p w14:paraId="1A07CE64" w14:textId="77777777" w:rsidR="00795D79" w:rsidRDefault="00795D79" w:rsidP="0062001D"/>
    <w:p w14:paraId="77F78426" w14:textId="1EA533AB" w:rsidR="00795D79" w:rsidRPr="00996EA6" w:rsidRDefault="00795D79" w:rsidP="00996EA6">
      <w:pPr>
        <w:rPr>
          <w:b/>
        </w:rPr>
      </w:pPr>
      <w:r w:rsidRPr="00996EA6">
        <w:rPr>
          <w:b/>
        </w:rPr>
        <w:t>Requirement 6.1</w:t>
      </w:r>
    </w:p>
    <w:p w14:paraId="6E864E33" w14:textId="598139C6" w:rsidR="001B7AEF" w:rsidRDefault="008A491A" w:rsidP="0062001D">
      <w:r>
        <w:t>The hydrogen and oxygen</w:t>
      </w:r>
      <w:r w:rsidR="00D50EBD">
        <w:t xml:space="preserve"> </w:t>
      </w:r>
      <w:r w:rsidR="007B5EC6">
        <w:t xml:space="preserve">gases within the system </w:t>
      </w:r>
      <w:r w:rsidR="00FE7138">
        <w:t>do</w:t>
      </w:r>
      <w:r w:rsidR="007B5EC6">
        <w:t xml:space="preserve"> not mix </w:t>
      </w:r>
      <w:r w:rsidR="00E21110">
        <w:t xml:space="preserve">due to </w:t>
      </w:r>
      <w:r w:rsidR="007C77DF">
        <w:t xml:space="preserve">the </w:t>
      </w:r>
      <w:r w:rsidR="000E6332">
        <w:t>divid</w:t>
      </w:r>
      <w:r w:rsidR="00E21110">
        <w:t>ing</w:t>
      </w:r>
      <w:r w:rsidR="000E6332">
        <w:t xml:space="preserve"> layer</w:t>
      </w:r>
      <w:r w:rsidR="008C6DC2">
        <w:t>’s</w:t>
      </w:r>
      <w:r w:rsidR="000E6332">
        <w:t xml:space="preserve"> channel</w:t>
      </w:r>
      <w:r w:rsidR="002B0BEE">
        <w:t>.</w:t>
      </w:r>
      <w:r w:rsidR="00F70784">
        <w:t xml:space="preserve"> </w:t>
      </w:r>
      <w:r w:rsidR="0020334E">
        <w:t xml:space="preserve">To verify the sides </w:t>
      </w:r>
      <w:r w:rsidR="00FE7138">
        <w:t>do</w:t>
      </w:r>
      <w:r w:rsidR="0020334E">
        <w:t xml:space="preserve"> not mix, </w:t>
      </w:r>
      <w:r w:rsidR="00622727">
        <w:t xml:space="preserve">composition </w:t>
      </w:r>
      <w:r w:rsidR="00A26144">
        <w:t xml:space="preserve">tests will be run to ensure that only hydrogen is coming out of the hydrogen </w:t>
      </w:r>
      <w:r w:rsidR="00172F01">
        <w:t>outlet.</w:t>
      </w:r>
    </w:p>
    <w:p w14:paraId="19ACE824" w14:textId="77777777" w:rsidR="00EF3E5B" w:rsidRDefault="00EF3E5B" w:rsidP="0062001D"/>
    <w:p w14:paraId="0BDB5065" w14:textId="73F6436B" w:rsidR="00EF3E5B" w:rsidRPr="00996EA6" w:rsidRDefault="00EF3E5B" w:rsidP="00996EA6">
      <w:pPr>
        <w:rPr>
          <w:b/>
        </w:rPr>
      </w:pPr>
      <w:r w:rsidRPr="00996EA6">
        <w:rPr>
          <w:b/>
        </w:rPr>
        <w:t>Requirement</w:t>
      </w:r>
      <w:r w:rsidR="006B3F6A" w:rsidRPr="00996EA6">
        <w:rPr>
          <w:b/>
        </w:rPr>
        <w:t>s</w:t>
      </w:r>
      <w:r w:rsidRPr="00996EA6">
        <w:rPr>
          <w:b/>
        </w:rPr>
        <w:t xml:space="preserve"> 6.2</w:t>
      </w:r>
      <w:r w:rsidR="00A7530A" w:rsidRPr="00996EA6">
        <w:rPr>
          <w:b/>
        </w:rPr>
        <w:t>-6.7</w:t>
      </w:r>
    </w:p>
    <w:p w14:paraId="66CEA6B0" w14:textId="60122BE9" w:rsidR="00EF3E5B" w:rsidRDefault="00A7530A" w:rsidP="0062001D">
      <w:r>
        <w:t>These</w:t>
      </w:r>
      <w:r w:rsidR="00071EBA">
        <w:t xml:space="preserve"> requirements are met and verified through </w:t>
      </w:r>
      <w:r w:rsidR="00E6631D">
        <w:t>simple checks in the system. The system verification matr</w:t>
      </w:r>
      <w:r w:rsidR="002A4872">
        <w:t xml:space="preserve">ix in Appendix </w:t>
      </w:r>
      <w:r w:rsidR="006842BA">
        <w:t>E</w:t>
      </w:r>
      <w:r w:rsidR="002A4872">
        <w:t xml:space="preserve"> outlines the checks in detail.</w:t>
      </w:r>
    </w:p>
    <w:p w14:paraId="3ADA18A2" w14:textId="77777777" w:rsidR="0062001D" w:rsidRDefault="0062001D" w:rsidP="00C1101B">
      <w:pPr>
        <w:pStyle w:val="Heading2"/>
      </w:pPr>
    </w:p>
    <w:p w14:paraId="74651AD7" w14:textId="0818CF6C" w:rsidR="00C1101B" w:rsidRPr="00996EA6" w:rsidRDefault="00C1101B" w:rsidP="00996EA6">
      <w:pPr>
        <w:rPr>
          <w:b/>
          <w:sz w:val="28"/>
          <w:szCs w:val="28"/>
        </w:rPr>
      </w:pPr>
      <w:r w:rsidRPr="00996EA6">
        <w:rPr>
          <w:b/>
          <w:sz w:val="28"/>
          <w:szCs w:val="28"/>
        </w:rPr>
        <w:t>Subsystem Summary</w:t>
      </w:r>
    </w:p>
    <w:p w14:paraId="623D5754" w14:textId="6237F48E" w:rsidR="004512C8" w:rsidRDefault="005E5412" w:rsidP="00F24DF1">
      <w:bookmarkStart w:id="71" w:name="_Toc118888115"/>
      <w:r>
        <w:t xml:space="preserve">The </w:t>
      </w:r>
      <w:proofErr w:type="spellStart"/>
      <w:r>
        <w:t>electrolyzer</w:t>
      </w:r>
      <w:proofErr w:type="spellEnd"/>
      <w:r>
        <w:t xml:space="preserve"> </w:t>
      </w:r>
      <w:r w:rsidR="00D04D1E">
        <w:t>produces</w:t>
      </w:r>
      <w:r>
        <w:t xml:space="preserve"> hydrogen at the rate of </w:t>
      </w:r>
      <w:r w:rsidR="00D04D1E">
        <w:t>0</w:t>
      </w:r>
      <w:r>
        <w:t>.125 g</w:t>
      </w:r>
      <w:r w:rsidR="00E718DB">
        <w:t>rams</w:t>
      </w:r>
      <w:r>
        <w:t xml:space="preserve"> per 10 minutes</w:t>
      </w:r>
      <w:r w:rsidR="00F24918">
        <w:t xml:space="preserve"> using a</w:t>
      </w:r>
      <w:r w:rsidR="00B23F21">
        <w:t xml:space="preserve"> 20</w:t>
      </w:r>
      <w:r w:rsidR="009E3B2B">
        <w:t>-amp</w:t>
      </w:r>
      <w:r w:rsidR="00B23F21">
        <w:t xml:space="preserve"> DC power</w:t>
      </w:r>
      <w:r w:rsidR="00F24918">
        <w:t xml:space="preserve"> source</w:t>
      </w:r>
      <w:r w:rsidR="00B23F21">
        <w:t>.</w:t>
      </w:r>
      <w:r w:rsidR="00EE2F43">
        <w:t xml:space="preserve"> </w:t>
      </w:r>
      <w:r w:rsidR="00ED2CC0">
        <w:t>The</w:t>
      </w:r>
      <w:r w:rsidR="004972D0">
        <w:t xml:space="preserve"> oxygen </w:t>
      </w:r>
      <w:r w:rsidR="009E3B2B">
        <w:t>byproduct</w:t>
      </w:r>
      <w:r w:rsidR="002C5730">
        <w:t xml:space="preserve"> and </w:t>
      </w:r>
      <w:r w:rsidR="00ED2CC0">
        <w:t>is</w:t>
      </w:r>
      <w:r w:rsidR="002C5730">
        <w:t xml:space="preserve"> </w:t>
      </w:r>
      <w:r w:rsidR="00ED2CC0">
        <w:t>released</w:t>
      </w:r>
      <w:r w:rsidR="002C5730">
        <w:t xml:space="preserve"> into </w:t>
      </w:r>
      <w:r w:rsidR="009E3B2B">
        <w:t>a ventilated area</w:t>
      </w:r>
      <w:r w:rsidR="00F24918">
        <w:t>, while the hydrogen flows through the system</w:t>
      </w:r>
      <w:r w:rsidR="009E3B2B">
        <w:t>.</w:t>
      </w:r>
      <w:r w:rsidR="00373B25">
        <w:t xml:space="preserve"> </w:t>
      </w:r>
      <w:r w:rsidR="00251485">
        <w:t xml:space="preserve">The </w:t>
      </w:r>
      <w:proofErr w:type="spellStart"/>
      <w:r w:rsidR="00251485">
        <w:t>electrolyzer</w:t>
      </w:r>
      <w:proofErr w:type="spellEnd"/>
      <w:r w:rsidR="00251485">
        <w:t xml:space="preserve"> also serve</w:t>
      </w:r>
      <w:r w:rsidR="00ED2CC0">
        <w:t>s</w:t>
      </w:r>
      <w:r w:rsidR="00251485">
        <w:t xml:space="preserve"> as a </w:t>
      </w:r>
      <w:r w:rsidR="00ED2CC0">
        <w:t>demonstrator</w:t>
      </w:r>
      <w:r w:rsidR="00251485">
        <w:t xml:space="preserve"> by showing the internals</w:t>
      </w:r>
      <w:r w:rsidR="00732C48">
        <w:t xml:space="preserve"> of the device</w:t>
      </w:r>
      <w:r w:rsidR="00A343A1">
        <w:t xml:space="preserve">. </w:t>
      </w:r>
    </w:p>
    <w:bookmarkEnd w:id="71"/>
    <w:p w14:paraId="25745EA1" w14:textId="77777777" w:rsidR="00BE2DC5" w:rsidRDefault="00BE2DC5" w:rsidP="00BE2DC5"/>
    <w:p w14:paraId="151FD5CB" w14:textId="3BCFBD42" w:rsidR="00973365" w:rsidRDefault="00BE2DC5" w:rsidP="00FE0807">
      <w:pPr>
        <w:pStyle w:val="Heading1"/>
      </w:pPr>
      <w:bookmarkStart w:id="72" w:name="_Toc121574922"/>
      <w:bookmarkStart w:id="73" w:name="_Toc121686611"/>
      <w:r>
        <w:t>Storage</w:t>
      </w:r>
      <w:bookmarkEnd w:id="72"/>
      <w:bookmarkEnd w:id="73"/>
    </w:p>
    <w:p w14:paraId="2B9C5CB4" w14:textId="77777777" w:rsidR="00440001" w:rsidRPr="00440001" w:rsidRDefault="00440001" w:rsidP="00440001"/>
    <w:p w14:paraId="478CFBCB" w14:textId="77777777" w:rsidR="00BE2DC5" w:rsidRPr="00996EA6" w:rsidRDefault="00BE2DC5" w:rsidP="00996EA6">
      <w:pPr>
        <w:rPr>
          <w:b/>
          <w:sz w:val="28"/>
          <w:szCs w:val="28"/>
        </w:rPr>
      </w:pPr>
      <w:r w:rsidRPr="00996EA6">
        <w:rPr>
          <w:b/>
          <w:sz w:val="28"/>
          <w:szCs w:val="28"/>
        </w:rPr>
        <w:t>Definition</w:t>
      </w:r>
    </w:p>
    <w:p w14:paraId="178C4AFF" w14:textId="53872C20" w:rsidR="7878297F" w:rsidRDefault="7878297F" w:rsidP="15744731">
      <w:r>
        <w:t xml:space="preserve">The material storage, </w:t>
      </w:r>
      <w:r w:rsidR="00B55A40">
        <w:t>lithium-doped</w:t>
      </w:r>
      <w:r>
        <w:t xml:space="preserve"> graphitic carbon nitride, </w:t>
      </w:r>
      <w:r w:rsidR="00685E8A">
        <w:t>absorbs</w:t>
      </w:r>
      <w:r w:rsidR="3F5E543D">
        <w:t xml:space="preserve"> the</w:t>
      </w:r>
      <w:r>
        <w:t xml:space="preserve"> hydrogen gas </w:t>
      </w:r>
      <w:r w:rsidR="47FE1E7A">
        <w:t xml:space="preserve">produced by electrolysis </w:t>
      </w:r>
      <w:r w:rsidR="00EA2BD7">
        <w:t xml:space="preserve">and </w:t>
      </w:r>
      <w:r w:rsidR="00F33868">
        <w:t>then releases it to the Embry-Riddle fuel cell</w:t>
      </w:r>
      <w:r w:rsidR="50ACAF10">
        <w:t>.</w:t>
      </w:r>
      <w:r w:rsidR="00F94F1C">
        <w:t xml:space="preserve"> This material storage is an exciting new way to store hydrogen because it is lighter th</w:t>
      </w:r>
      <w:r w:rsidR="007F7DD9">
        <w:t>an conventional methods. Compressed hydrogen tanks can hold __% of its weight in hydrogen while lithium-doped graphitic carbon nitride can hold up to 10%</w:t>
      </w:r>
      <w:r w:rsidR="00A42D74">
        <w:t xml:space="preserve">. </w:t>
      </w:r>
      <w:r w:rsidR="005F166E">
        <w:t xml:space="preserve"> </w:t>
      </w:r>
      <w:r w:rsidR="006C4415" w:rsidRPr="006C4415">
        <w:rPr>
          <w:highlight w:val="yellow"/>
        </w:rPr>
        <w:t xml:space="preserve">A maximum of 20 </w:t>
      </w:r>
      <w:r w:rsidR="00F57CF0" w:rsidRPr="006C4415">
        <w:rPr>
          <w:highlight w:val="yellow"/>
        </w:rPr>
        <w:t xml:space="preserve">grams of </w:t>
      </w:r>
      <w:r w:rsidR="00773A86" w:rsidRPr="006C4415">
        <w:rPr>
          <w:highlight w:val="yellow"/>
        </w:rPr>
        <w:t xml:space="preserve">material </w:t>
      </w:r>
      <w:r w:rsidR="00E45D91" w:rsidRPr="006C4415">
        <w:rPr>
          <w:highlight w:val="yellow"/>
        </w:rPr>
        <w:t>is</w:t>
      </w:r>
      <w:r w:rsidR="00773A86" w:rsidRPr="006C4415">
        <w:rPr>
          <w:highlight w:val="yellow"/>
        </w:rPr>
        <w:t xml:space="preserve"> placed in a graduated bottle made of chemistry glass</w:t>
      </w:r>
      <w:r w:rsidR="00AF1C3C" w:rsidRPr="006C4415">
        <w:rPr>
          <w:highlight w:val="yellow"/>
        </w:rPr>
        <w:t xml:space="preserve"> and hydrogen</w:t>
      </w:r>
      <w:r w:rsidR="00AF1C3C">
        <w:t xml:space="preserve"> </w:t>
      </w:r>
      <w:r w:rsidR="00960AA7">
        <w:t xml:space="preserve">flows </w:t>
      </w:r>
      <w:r w:rsidR="00AF1C3C">
        <w:t>in</w:t>
      </w:r>
      <w:r w:rsidR="00E36DDC">
        <w:t xml:space="preserve">, as seen in </w:t>
      </w:r>
      <w:r w:rsidR="001C51EF">
        <w:t>F</w:t>
      </w:r>
      <w:r w:rsidR="00E36DDC">
        <w:t xml:space="preserve">igure </w:t>
      </w:r>
      <w:r w:rsidR="006430ED">
        <w:t>8</w:t>
      </w:r>
      <w:r w:rsidR="00AF1C3C">
        <w:t xml:space="preserve">. </w:t>
      </w:r>
      <w:r w:rsidR="00B02847">
        <w:t>Fully charged,</w:t>
      </w:r>
      <w:r w:rsidR="006C7A68">
        <w:t xml:space="preserve"> the material</w:t>
      </w:r>
      <w:r w:rsidR="002E38C6">
        <w:t xml:space="preserve"> </w:t>
      </w:r>
      <w:r w:rsidR="00BA1AC0">
        <w:t>holds 0.04 grams of hydro</w:t>
      </w:r>
      <w:r w:rsidR="002C3BAC">
        <w:t>gen</w:t>
      </w:r>
      <w:r w:rsidR="00CD7101">
        <w:t xml:space="preserve"> that </w:t>
      </w:r>
      <w:r w:rsidR="0036431A">
        <w:t>can</w:t>
      </w:r>
      <w:r w:rsidR="002E38C6">
        <w:t xml:space="preserve"> be stored indefinitely </w:t>
      </w:r>
      <w:r w:rsidR="003D6043">
        <w:t>STP</w:t>
      </w:r>
      <w:r w:rsidR="002E38C6">
        <w:t xml:space="preserve">. To release the </w:t>
      </w:r>
      <w:r w:rsidR="00C75E7C">
        <w:t>hydrogen</w:t>
      </w:r>
      <w:r w:rsidR="002E38C6">
        <w:t>,</w:t>
      </w:r>
      <w:r w:rsidR="006C7A68">
        <w:t xml:space="preserve"> </w:t>
      </w:r>
      <w:r w:rsidR="00F33D53">
        <w:t>the material</w:t>
      </w:r>
      <w:r w:rsidR="006C7A68">
        <w:t xml:space="preserve"> </w:t>
      </w:r>
      <w:r w:rsidR="00665AD6">
        <w:t>is</w:t>
      </w:r>
      <w:r w:rsidR="006C7A68">
        <w:t xml:space="preserve"> heated to 300</w:t>
      </w:r>
      <w:r w:rsidR="009843A5">
        <w:t>°</w:t>
      </w:r>
      <w:r w:rsidR="006C7A68">
        <w:t xml:space="preserve">C </w:t>
      </w:r>
      <w:r w:rsidR="00792BE1">
        <w:t xml:space="preserve">using the nichrome wire </w:t>
      </w:r>
      <w:r w:rsidR="006C7A68">
        <w:t>to</w:t>
      </w:r>
      <w:r w:rsidR="0012467F">
        <w:t xml:space="preserve"> </w:t>
      </w:r>
      <w:r w:rsidR="0014545E">
        <w:t>loosen the bonds</w:t>
      </w:r>
      <w:r w:rsidR="005073E4">
        <w:t xml:space="preserve"> holding the hydrogen</w:t>
      </w:r>
      <w:r w:rsidR="003C782A">
        <w:t xml:space="preserve"> and</w:t>
      </w:r>
      <w:r w:rsidR="006C7A68">
        <w:t xml:space="preserve"> release the stored hy</w:t>
      </w:r>
      <w:r w:rsidR="00440001">
        <w:t xml:space="preserve">drogen to run the fuel cell. </w:t>
      </w:r>
      <w:r w:rsidR="50ACAF10">
        <w:t xml:space="preserve"> </w:t>
      </w:r>
    </w:p>
    <w:p w14:paraId="3958F1C8" w14:textId="77777777" w:rsidR="00E23970" w:rsidRDefault="00E23970" w:rsidP="15744731"/>
    <w:p w14:paraId="51943FBA" w14:textId="51AEF0AC" w:rsidR="00E23970" w:rsidRDefault="00E23970" w:rsidP="15744731">
      <w:r w:rsidRPr="00A151A9">
        <w:rPr>
          <w:highlight w:val="yellow"/>
        </w:rPr>
        <w:t xml:space="preserve">To manufacture the material, </w:t>
      </w:r>
      <w:r w:rsidR="00E10DE1" w:rsidRPr="00A151A9">
        <w:rPr>
          <w:highlight w:val="yellow"/>
        </w:rPr>
        <w:t>urea is placed in a kiln and</w:t>
      </w:r>
      <w:r w:rsidR="00E10DE1">
        <w:t xml:space="preserve"> </w:t>
      </w:r>
    </w:p>
    <w:p w14:paraId="62D6480F" w14:textId="6BCDBFE1" w:rsidR="00F33FB3" w:rsidRDefault="00DA3D77" w:rsidP="15744731">
      <w:r w:rsidRPr="00352D56">
        <w:rPr>
          <w:noProof/>
        </w:rPr>
        <mc:AlternateContent>
          <mc:Choice Requires="wps">
            <w:drawing>
              <wp:anchor distT="0" distB="0" distL="114300" distR="114300" simplePos="0" relativeHeight="251658251" behindDoc="0" locked="0" layoutInCell="1" allowOverlap="1" wp14:anchorId="29EFE7FF" wp14:editId="1F817E6D">
                <wp:simplePos x="0" y="0"/>
                <wp:positionH relativeFrom="column">
                  <wp:posOffset>2330717</wp:posOffset>
                </wp:positionH>
                <wp:positionV relativeFrom="paragraph">
                  <wp:posOffset>91975</wp:posOffset>
                </wp:positionV>
                <wp:extent cx="1676400" cy="3689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676400" cy="368935"/>
                        </a:xfrm>
                        <a:prstGeom prst="rect">
                          <a:avLst/>
                        </a:prstGeom>
                        <a:noFill/>
                      </wps:spPr>
                      <wps:txbx>
                        <w:txbxContent>
                          <w:p w14:paraId="13B200DD" w14:textId="487F4F82" w:rsidR="00DA3D77" w:rsidRDefault="00665565" w:rsidP="00DA3D77">
                            <w:pPr>
                              <w:jc w:val="center"/>
                              <w:rPr>
                                <w:rFonts w:asciiTheme="minorHAnsi" w:hAnsi="Calibri" w:cstheme="minorBidi"/>
                                <w:color w:val="000000" w:themeColor="text1"/>
                                <w:kern w:val="24"/>
                                <w:sz w:val="36"/>
                                <w:szCs w:val="36"/>
                              </w:rPr>
                            </w:pPr>
                            <m:oMathPara>
                              <m:oMath>
                                <m:sSub>
                                  <m:sSubPr>
                                    <m:ctrlPr>
                                      <w:rPr>
                                        <w:rFonts w:ascii="Cambria Math" w:hAnsi="Cambria Math" w:cstheme="minorBidi"/>
                                        <w:i/>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2</m:t>
                                    </m:r>
                                  </m:sub>
                                </m:sSub>
                              </m:oMath>
                            </m:oMathPara>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DBE7130">
              <v:shapetype id="_x0000_t202" coordsize="21600,21600" o:spt="202" path="m,l,21600r21600,l21600,xe" w14:anchorId="29EFE7FF">
                <v:stroke joinstyle="miter"/>
                <v:path gradientshapeok="t" o:connecttype="rect"/>
              </v:shapetype>
              <v:shape id="TextBox 15" style="position:absolute;margin-left:183.5pt;margin-top:7.25pt;width:132pt;height:29.0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">
                <v:textbox style="mso-fit-shape-to-text:t">
                  <w:txbxContent>
                    <w:p w:rsidR="00DA3D77" w:rsidP="00DA3D77" w:rsidRDefault="00000000" w14:paraId="42D10F29" w14:textId="487F4F82">
                      <w:pPr>
                        <w:jc w:val="center"/>
                        <w:rPr>
                          <w:rFonts w:hAnsi="Calibri" w:asciiTheme="minorHAnsi" w:cstheme="minorBidi"/>
                          <w:color w:val="000000" w:themeColor="text1"/>
                          <w:kern w:val="24"/>
                          <w:sz w:val="36"/>
                          <w:szCs w:val="36"/>
                        </w:rPr>
                      </w:pPr>
                      <m:oMathPara>
                        <m:oMath>
                          <m:sSub>
                            <m:sSubPr>
                              <m:ctrlPr>
                                <w:rPr>
                                  <w:rFonts w:ascii="Cambria Math" w:hAnsi="Cambria Math" w:cstheme="minorBidi"/>
                                  <w:i/>
                                  <w:color w:val="000000" w:themeColor="text1"/>
                                  <w:kern w:val="24"/>
                                  <w:sz w:val="36"/>
                                  <w:szCs w:val="36"/>
                                </w:rPr>
                              </m:ctrlPr>
                            </m:sSubPr>
                            <m:e>
                              <m:r>
                                <w:rPr>
                                  <w:rFonts w:ascii="Cambria Math" w:hAnsi="Cambria Math" w:cstheme="minorBidi"/>
                                  <w:color w:val="000000" w:themeColor="text1"/>
                                  <w:kern w:val="24"/>
                                  <w:sz w:val="36"/>
                                  <w:szCs w:val="36"/>
                                </w:rPr>
                                <m:t>H</m:t>
                              </m:r>
                            </m:e>
                            <m:sub>
                              <m:r>
                                <w:rPr>
                                  <w:rFonts w:ascii="Cambria Math" w:hAnsi="Cambria Math" w:cstheme="minorBidi"/>
                                  <w:color w:val="000000" w:themeColor="text1"/>
                                  <w:kern w:val="24"/>
                                  <w:sz w:val="36"/>
                                  <w:szCs w:val="36"/>
                                </w:rPr>
                                <m:t>2</m:t>
                              </m:r>
                            </m:sub>
                          </m:sSub>
                        </m:oMath>
                      </m:oMathPara>
                    </w:p>
                  </w:txbxContent>
                </v:textbox>
              </v:shape>
            </w:pict>
          </mc:Fallback>
        </mc:AlternateContent>
      </w:r>
    </w:p>
    <w:p w14:paraId="1CE8F144" w14:textId="055CE29B" w:rsidR="00D24819" w:rsidRDefault="00F32748" w:rsidP="00D24819">
      <w:pPr>
        <w:keepNext/>
        <w:jc w:val="center"/>
      </w:pPr>
      <w:r w:rsidRPr="0071139A">
        <w:rPr>
          <w:noProof/>
        </w:rPr>
        <mc:AlternateContent>
          <mc:Choice Requires="wps">
            <w:drawing>
              <wp:anchor distT="0" distB="0" distL="114300" distR="114300" simplePos="0" relativeHeight="251658250" behindDoc="0" locked="0" layoutInCell="1" allowOverlap="1" wp14:anchorId="0A67D94B" wp14:editId="41918DC0">
                <wp:simplePos x="0" y="0"/>
                <wp:positionH relativeFrom="column">
                  <wp:posOffset>3025941</wp:posOffset>
                </wp:positionH>
                <wp:positionV relativeFrom="paragraph">
                  <wp:posOffset>1076426</wp:posOffset>
                </wp:positionV>
                <wp:extent cx="45719" cy="2665496"/>
                <wp:effectExtent l="114300" t="0" r="88265" b="5905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665496"/>
                        </a:xfrm>
                        <a:prstGeom prst="straightConnector1">
                          <a:avLst/>
                        </a:prstGeom>
                        <a:ln w="5715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7ACB715">
              <v:shapetype id="_x0000_t32" coordsize="21600,21600" o:oned="t" filled="f" o:spt="32" path="m,l21600,21600e" w14:anchorId="7009E5AB">
                <v:path fillok="f" arrowok="t" o:connecttype="none"/>
                <o:lock v:ext="edit" shapetype="t"/>
              </v:shapetype>
              <v:shape id="Straight Arrow Connector 16" style="position:absolute;margin-left:238.25pt;margin-top:84.75pt;width:3.6pt;height:209.9pt;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">
                <v:stroke joinstyle="miter" endarrow="block"/>
                <o:lock v:ext="edit" shapetype="f"/>
              </v:shape>
            </w:pict>
          </mc:Fallback>
        </mc:AlternateContent>
      </w:r>
      <w:r>
        <w:rPr>
          <w:noProof/>
        </w:rPr>
        <mc:AlternateContent>
          <mc:Choice Requires="wps">
            <w:drawing>
              <wp:anchor distT="0" distB="0" distL="114300" distR="114300" simplePos="0" relativeHeight="251658252" behindDoc="0" locked="0" layoutInCell="1" allowOverlap="1" wp14:anchorId="702CFF74" wp14:editId="7DEF9198">
                <wp:simplePos x="0" y="0"/>
                <wp:positionH relativeFrom="column">
                  <wp:posOffset>3070257</wp:posOffset>
                </wp:positionH>
                <wp:positionV relativeFrom="paragraph">
                  <wp:posOffset>229202</wp:posOffset>
                </wp:positionV>
                <wp:extent cx="769" cy="348214"/>
                <wp:effectExtent l="19050" t="19050" r="56515" b="13970"/>
                <wp:wrapNone/>
                <wp:docPr id="60" name="Straight Connector 60"/>
                <wp:cNvGraphicFramePr/>
                <a:graphic xmlns:a="http://schemas.openxmlformats.org/drawingml/2006/main">
                  <a:graphicData uri="http://schemas.microsoft.com/office/word/2010/wordprocessingShape">
                    <wps:wsp>
                      <wps:cNvCnPr/>
                      <wps:spPr>
                        <a:xfrm flipH="1" flipV="1">
                          <a:off x="0" y="0"/>
                          <a:ext cx="769" cy="348214"/>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5A5F1CC">
              <v:line id="Straight Connector 60" style="position:absolute;flip:x y;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red" strokeweight="4.5pt" from="241.75pt,18.05pt" to="241.8pt,45.45pt" w14:anchorId="3782A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">
                <v:stroke joinstyle="miter"/>
              </v:line>
            </w:pict>
          </mc:Fallback>
        </mc:AlternateContent>
      </w:r>
      <w:r w:rsidR="00720F89" w:rsidRPr="0071139A">
        <w:rPr>
          <w:noProof/>
        </w:rPr>
        <mc:AlternateContent>
          <mc:Choice Requires="wps">
            <w:drawing>
              <wp:anchor distT="0" distB="0" distL="114300" distR="114300" simplePos="0" relativeHeight="251658242" behindDoc="0" locked="0" layoutInCell="1" allowOverlap="1" wp14:anchorId="66D9BD3F" wp14:editId="78D6CB71">
                <wp:simplePos x="0" y="0"/>
                <wp:positionH relativeFrom="column">
                  <wp:posOffset>3358816</wp:posOffset>
                </wp:positionH>
                <wp:positionV relativeFrom="paragraph">
                  <wp:posOffset>3694296</wp:posOffset>
                </wp:positionV>
                <wp:extent cx="1140460" cy="96453"/>
                <wp:effectExtent l="38100" t="57150" r="21590" b="13271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0460" cy="96453"/>
                        </a:xfrm>
                        <a:prstGeom prst="straightConnector1">
                          <a:avLst/>
                        </a:prstGeom>
                        <a:ln w="5715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7D97FDE">
              <v:shape id="Straight Arrow Connector 16" style="position:absolute;margin-left:264.45pt;margin-top:290.9pt;width:89.8pt;height:7.6pt;flip:x;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" w14:anchorId="0F5BEFCF">
                <v:stroke joinstyle="miter" endarrow="block"/>
                <o:lock v:ext="edit" shapetype="f"/>
              </v:shape>
            </w:pict>
          </mc:Fallback>
        </mc:AlternateContent>
      </w:r>
      <w:r w:rsidR="00720F89" w:rsidRPr="0071139A">
        <w:rPr>
          <w:noProof/>
        </w:rPr>
        <mc:AlternateContent>
          <mc:Choice Requires="wps">
            <w:drawing>
              <wp:anchor distT="0" distB="0" distL="114300" distR="114300" simplePos="0" relativeHeight="251658241" behindDoc="0" locked="0" layoutInCell="1" allowOverlap="1" wp14:anchorId="689F50FC" wp14:editId="799B33E6">
                <wp:simplePos x="0" y="0"/>
                <wp:positionH relativeFrom="column">
                  <wp:posOffset>3893418</wp:posOffset>
                </wp:positionH>
                <wp:positionV relativeFrom="paragraph">
                  <wp:posOffset>2110942</wp:posOffset>
                </wp:positionV>
                <wp:extent cx="1162351" cy="216768"/>
                <wp:effectExtent l="38100" t="19050" r="19050" b="10731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2351" cy="216768"/>
                        </a:xfrm>
                        <a:prstGeom prst="straightConnector1">
                          <a:avLst/>
                        </a:prstGeom>
                        <a:ln w="5715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F507594">
              <v:shape id="Straight Arrow Connector 16" style="position:absolute;margin-left:306.55pt;margin-top:166.2pt;width:91.5pt;height:17.05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" w14:anchorId="2F8FD70A">
                <v:stroke joinstyle="miter" endarrow="block"/>
                <o:lock v:ext="edit" shapetype="f"/>
              </v:shape>
            </w:pict>
          </mc:Fallback>
        </mc:AlternateContent>
      </w:r>
      <w:r w:rsidR="00720F89" w:rsidRPr="0071139A">
        <w:rPr>
          <w:noProof/>
        </w:rPr>
        <mc:AlternateContent>
          <mc:Choice Requires="wps">
            <w:drawing>
              <wp:anchor distT="0" distB="0" distL="114300" distR="114300" simplePos="0" relativeHeight="251658246" behindDoc="0" locked="0" layoutInCell="1" allowOverlap="1" wp14:anchorId="0363B3D4" wp14:editId="625DFA89">
                <wp:simplePos x="0" y="0"/>
                <wp:positionH relativeFrom="column">
                  <wp:posOffset>1617044</wp:posOffset>
                </wp:positionH>
                <wp:positionV relativeFrom="paragraph">
                  <wp:posOffset>3983255</wp:posOffset>
                </wp:positionV>
                <wp:extent cx="688207" cy="435075"/>
                <wp:effectExtent l="19050" t="38100" r="55245" b="4127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8207" cy="435075"/>
                        </a:xfrm>
                        <a:prstGeom prst="straightConnector1">
                          <a:avLst/>
                        </a:prstGeom>
                        <a:noFill/>
                        <a:ln w="571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0D935EB">
              <v:shape id="Straight Arrow Connector 16" style="position:absolute;margin-left:127.35pt;margin-top:313.65pt;width:54.2pt;height:34.25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" w14:anchorId="55F3F805">
                <v:stroke joinstyle="miter" endarrow="block"/>
                <o:lock v:ext="edit" shapetype="f"/>
              </v:shape>
            </w:pict>
          </mc:Fallback>
        </mc:AlternateContent>
      </w:r>
      <w:r w:rsidR="00DA3D77" w:rsidRPr="00352D56">
        <w:rPr>
          <w:noProof/>
        </w:rPr>
        <mc:AlternateContent>
          <mc:Choice Requires="wps">
            <w:drawing>
              <wp:anchor distT="0" distB="0" distL="114300" distR="114300" simplePos="0" relativeHeight="251658249" behindDoc="0" locked="0" layoutInCell="1" allowOverlap="1" wp14:anchorId="4F25BCD6" wp14:editId="489470E1">
                <wp:simplePos x="0" y="0"/>
                <wp:positionH relativeFrom="column">
                  <wp:posOffset>1208706</wp:posOffset>
                </wp:positionH>
                <wp:positionV relativeFrom="paragraph">
                  <wp:posOffset>36596</wp:posOffset>
                </wp:positionV>
                <wp:extent cx="1676400" cy="3689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676400" cy="368935"/>
                        </a:xfrm>
                        <a:prstGeom prst="rect">
                          <a:avLst/>
                        </a:prstGeom>
                        <a:noFill/>
                      </wps:spPr>
                      <wps:txbx>
                        <w:txbxContent>
                          <w:p w14:paraId="672ED81F" w14:textId="0109BF65" w:rsidR="006A55D7" w:rsidRDefault="006A55D7" w:rsidP="006A55D7">
                            <w:pPr>
                              <w:jc w:val="cente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¼</w:t>
                            </w:r>
                            <w:r w:rsidR="003209B9">
                              <w:rPr>
                                <w:rFonts w:asciiTheme="minorHAnsi" w:hAnsi="Calibri" w:cstheme="minorBidi"/>
                                <w:color w:val="000000" w:themeColor="text1"/>
                                <w:kern w:val="24"/>
                                <w:sz w:val="36"/>
                                <w:szCs w:val="36"/>
                              </w:rPr>
                              <w:t xml:space="preserve"> inch</w:t>
                            </w:r>
                            <w:r>
                              <w:rPr>
                                <w:rFonts w:asciiTheme="minorHAnsi" w:hAnsi="Calibri" w:cstheme="minorBidi"/>
                                <w:color w:val="000000" w:themeColor="text1"/>
                                <w:kern w:val="24"/>
                                <w:sz w:val="36"/>
                                <w:szCs w:val="36"/>
                              </w:rPr>
                              <w:t xml:space="preserve"> </w:t>
                            </w:r>
                            <w:r w:rsidR="00BE6E68">
                              <w:rPr>
                                <w:rFonts w:asciiTheme="minorHAnsi" w:hAnsi="Calibri" w:cstheme="minorBidi"/>
                                <w:color w:val="000000" w:themeColor="text1"/>
                                <w:kern w:val="24"/>
                                <w:sz w:val="36"/>
                                <w:szCs w:val="36"/>
                              </w:rPr>
                              <w:t>Hole</w:t>
                            </w:r>
                            <w:r>
                              <w:rPr>
                                <w:rFonts w:asciiTheme="minorHAnsi" w:hAnsi="Calibri" w:cstheme="minorBidi"/>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4D77232">
              <v:shape id="_x0000_s1027" style="position:absolute;left:0;text-align:left;margin-left:95.15pt;margin-top:2.9pt;width:132pt;height:29.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" w14:anchorId="4F25BCD6">
                <v:textbox style="mso-fit-shape-to-text:t">
                  <w:txbxContent>
                    <w:p w:rsidR="006A55D7" w:rsidP="006A55D7" w:rsidRDefault="006A55D7" w14:paraId="7D08C744" w14:textId="0109BF65">
                      <w:pPr>
                        <w:jc w:val="cente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¼</w:t>
                      </w:r>
                      <w:r w:rsidR="003209B9">
                        <w:rPr>
                          <w:rFonts w:hAnsi="Calibri" w:asciiTheme="minorHAnsi" w:cstheme="minorBidi"/>
                          <w:color w:val="000000" w:themeColor="text1"/>
                          <w:kern w:val="24"/>
                          <w:sz w:val="36"/>
                          <w:szCs w:val="36"/>
                        </w:rPr>
                        <w:t xml:space="preserve"> inch</w:t>
                      </w:r>
                      <w:r>
                        <w:rPr>
                          <w:rFonts w:hAnsi="Calibri" w:asciiTheme="minorHAnsi" w:cstheme="minorBidi"/>
                          <w:color w:val="000000" w:themeColor="text1"/>
                          <w:kern w:val="24"/>
                          <w:sz w:val="36"/>
                          <w:szCs w:val="36"/>
                        </w:rPr>
                        <w:t xml:space="preserve"> </w:t>
                      </w:r>
                      <w:r w:rsidR="00BE6E68">
                        <w:rPr>
                          <w:rFonts w:hAnsi="Calibri" w:asciiTheme="minorHAnsi" w:cstheme="minorBidi"/>
                          <w:color w:val="000000" w:themeColor="text1"/>
                          <w:kern w:val="24"/>
                          <w:sz w:val="36"/>
                          <w:szCs w:val="36"/>
                        </w:rPr>
                        <w:t>Hole</w:t>
                      </w:r>
                      <w:r>
                        <w:rPr>
                          <w:rFonts w:hAnsi="Calibri" w:asciiTheme="minorHAnsi" w:cstheme="minorBidi"/>
                          <w:color w:val="000000" w:themeColor="text1"/>
                          <w:kern w:val="24"/>
                          <w:sz w:val="36"/>
                          <w:szCs w:val="36"/>
                        </w:rPr>
                        <w:t xml:space="preserve"> </w:t>
                      </w:r>
                    </w:p>
                  </w:txbxContent>
                </v:textbox>
              </v:shape>
            </w:pict>
          </mc:Fallback>
        </mc:AlternateContent>
      </w:r>
      <w:r w:rsidR="00DA3D77" w:rsidRPr="0071139A">
        <w:rPr>
          <w:noProof/>
        </w:rPr>
        <mc:AlternateContent>
          <mc:Choice Requires="wps">
            <w:drawing>
              <wp:anchor distT="0" distB="0" distL="114300" distR="114300" simplePos="0" relativeHeight="251658248" behindDoc="0" locked="0" layoutInCell="1" allowOverlap="1" wp14:anchorId="18F223B3" wp14:editId="0899FC04">
                <wp:simplePos x="0" y="0"/>
                <wp:positionH relativeFrom="column">
                  <wp:posOffset>2069432</wp:posOffset>
                </wp:positionH>
                <wp:positionV relativeFrom="paragraph">
                  <wp:posOffset>365792</wp:posOffset>
                </wp:positionV>
                <wp:extent cx="976095" cy="222551"/>
                <wp:effectExtent l="0" t="19050" r="52705" b="10160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6095" cy="222551"/>
                        </a:xfrm>
                        <a:prstGeom prst="straightConnector1">
                          <a:avLst/>
                        </a:prstGeom>
                        <a:ln w="5715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5BF331D">
              <v:shape id="Straight Arrow Connector 16" style="position:absolute;margin-left:162.95pt;margin-top:28.8pt;width:76.85pt;height:17.5pt;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" w14:anchorId="2E5CF3D7">
                <v:stroke joinstyle="miter" endarrow="block"/>
                <o:lock v:ext="edit" shapetype="f"/>
              </v:shape>
            </w:pict>
          </mc:Fallback>
        </mc:AlternateContent>
      </w:r>
      <w:r w:rsidR="004F7653" w:rsidRPr="00352D56">
        <w:rPr>
          <w:noProof/>
        </w:rPr>
        <mc:AlternateContent>
          <mc:Choice Requires="wps">
            <w:drawing>
              <wp:anchor distT="0" distB="0" distL="114300" distR="114300" simplePos="0" relativeHeight="251658247" behindDoc="0" locked="0" layoutInCell="1" allowOverlap="1" wp14:anchorId="5179CCCE" wp14:editId="75CB364A">
                <wp:simplePos x="0" y="0"/>
                <wp:positionH relativeFrom="margin">
                  <wp:posOffset>-77002</wp:posOffset>
                </wp:positionH>
                <wp:positionV relativeFrom="paragraph">
                  <wp:posOffset>3951036</wp:posOffset>
                </wp:positionV>
                <wp:extent cx="1895475" cy="3689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95475" cy="368935"/>
                        </a:xfrm>
                        <a:prstGeom prst="rect">
                          <a:avLst/>
                        </a:prstGeom>
                        <a:noFill/>
                      </wps:spPr>
                      <wps:txbx>
                        <w:txbxContent>
                          <w:p w14:paraId="04EA30F8" w14:textId="4633F29C" w:rsidR="004041C5" w:rsidRDefault="004041C5" w:rsidP="004F7653">
                            <w:pPr>
                              <w:jc w:val="cente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10 f</w:t>
                            </w:r>
                            <w:r w:rsidR="003209B9">
                              <w:rPr>
                                <w:rFonts w:asciiTheme="minorHAnsi" w:hAnsi="Calibri" w:cstheme="minorBidi"/>
                                <w:color w:val="000000" w:themeColor="text1"/>
                                <w:kern w:val="24"/>
                                <w:sz w:val="36"/>
                                <w:szCs w:val="36"/>
                              </w:rPr>
                              <w:t>oo</w:t>
                            </w:r>
                            <w:r>
                              <w:rPr>
                                <w:rFonts w:asciiTheme="minorHAnsi" w:hAnsi="Calibri" w:cstheme="minorBidi"/>
                                <w:color w:val="000000" w:themeColor="text1"/>
                                <w:kern w:val="24"/>
                                <w:sz w:val="36"/>
                                <w:szCs w:val="36"/>
                              </w:rPr>
                              <w:t>t</w:t>
                            </w:r>
                            <w:r w:rsidR="004F7653">
                              <w:rPr>
                                <w:rFonts w:asciiTheme="minorHAnsi" w:hAnsi="Calibri" w:cstheme="minorBidi"/>
                                <w:color w:val="000000" w:themeColor="text1"/>
                                <w:kern w:val="24"/>
                                <w:sz w:val="36"/>
                                <w:szCs w:val="36"/>
                              </w:rPr>
                              <w:t>,</w:t>
                            </w:r>
                            <w:r>
                              <w:rPr>
                                <w:rFonts w:asciiTheme="minorHAnsi" w:hAnsi="Calibri" w:cstheme="minorBidi"/>
                                <w:color w:val="000000" w:themeColor="text1"/>
                                <w:kern w:val="24"/>
                                <w:sz w:val="36"/>
                                <w:szCs w:val="36"/>
                              </w:rPr>
                              <w:t xml:space="preserve"> </w:t>
                            </w:r>
                            <w:r w:rsidR="00382247">
                              <w:rPr>
                                <w:rFonts w:asciiTheme="minorHAnsi" w:hAnsi="Calibri" w:cstheme="minorBidi"/>
                                <w:color w:val="000000" w:themeColor="text1"/>
                                <w:kern w:val="24"/>
                                <w:sz w:val="36"/>
                                <w:szCs w:val="36"/>
                              </w:rPr>
                              <w:t xml:space="preserve">20 gage </w:t>
                            </w:r>
                            <w:r>
                              <w:rPr>
                                <w:rFonts w:asciiTheme="minorHAnsi" w:hAnsi="Calibri" w:cstheme="minorBidi"/>
                                <w:color w:val="000000" w:themeColor="text1"/>
                                <w:kern w:val="24"/>
                                <w:sz w:val="36"/>
                                <w:szCs w:val="36"/>
                              </w:rPr>
                              <w:t>Nichrome Wire Coil</w:t>
                            </w:r>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DC76A0A">
              <v:shape id="_x0000_s1028" style="position:absolute;left:0;text-align:left;margin-left:-6.05pt;margin-top:311.1pt;width:149.25pt;height:29.05pt;z-index:25165824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" w14:anchorId="5179CCCE">
                <v:textbox style="mso-fit-shape-to-text:t">
                  <w:txbxContent>
                    <w:p w:rsidR="004041C5" w:rsidP="004F7653" w:rsidRDefault="004041C5" w14:paraId="68A0A266" w14:textId="4633F29C">
                      <w:pPr>
                        <w:jc w:val="cente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 xml:space="preserve">10 </w:t>
                      </w:r>
                      <w:proofErr w:type="gramStart"/>
                      <w:r>
                        <w:rPr>
                          <w:rFonts w:hAnsi="Calibri" w:asciiTheme="minorHAnsi" w:cstheme="minorBidi"/>
                          <w:color w:val="000000" w:themeColor="text1"/>
                          <w:kern w:val="24"/>
                          <w:sz w:val="36"/>
                          <w:szCs w:val="36"/>
                        </w:rPr>
                        <w:t>f</w:t>
                      </w:r>
                      <w:r w:rsidR="003209B9">
                        <w:rPr>
                          <w:rFonts w:hAnsi="Calibri" w:asciiTheme="minorHAnsi" w:cstheme="minorBidi"/>
                          <w:color w:val="000000" w:themeColor="text1"/>
                          <w:kern w:val="24"/>
                          <w:sz w:val="36"/>
                          <w:szCs w:val="36"/>
                        </w:rPr>
                        <w:t>oo</w:t>
                      </w:r>
                      <w:r>
                        <w:rPr>
                          <w:rFonts w:hAnsi="Calibri" w:asciiTheme="minorHAnsi" w:cstheme="minorBidi"/>
                          <w:color w:val="000000" w:themeColor="text1"/>
                          <w:kern w:val="24"/>
                          <w:sz w:val="36"/>
                          <w:szCs w:val="36"/>
                        </w:rPr>
                        <w:t>t</w:t>
                      </w:r>
                      <w:proofErr w:type="gramEnd"/>
                      <w:r w:rsidR="004F7653">
                        <w:rPr>
                          <w:rFonts w:hAnsi="Calibri" w:asciiTheme="minorHAnsi" w:cstheme="minorBidi"/>
                          <w:color w:val="000000" w:themeColor="text1"/>
                          <w:kern w:val="24"/>
                          <w:sz w:val="36"/>
                          <w:szCs w:val="36"/>
                        </w:rPr>
                        <w:t>,</w:t>
                      </w:r>
                      <w:r>
                        <w:rPr>
                          <w:rFonts w:hAnsi="Calibri" w:asciiTheme="minorHAnsi" w:cstheme="minorBidi"/>
                          <w:color w:val="000000" w:themeColor="text1"/>
                          <w:kern w:val="24"/>
                          <w:sz w:val="36"/>
                          <w:szCs w:val="36"/>
                        </w:rPr>
                        <w:t xml:space="preserve"> </w:t>
                      </w:r>
                      <w:r w:rsidR="00382247">
                        <w:rPr>
                          <w:rFonts w:hAnsi="Calibri" w:asciiTheme="minorHAnsi" w:cstheme="minorBidi"/>
                          <w:color w:val="000000" w:themeColor="text1"/>
                          <w:kern w:val="24"/>
                          <w:sz w:val="36"/>
                          <w:szCs w:val="36"/>
                        </w:rPr>
                        <w:t xml:space="preserve">20 gage </w:t>
                      </w:r>
                      <w:r>
                        <w:rPr>
                          <w:rFonts w:hAnsi="Calibri" w:asciiTheme="minorHAnsi" w:cstheme="minorBidi"/>
                          <w:color w:val="000000" w:themeColor="text1"/>
                          <w:kern w:val="24"/>
                          <w:sz w:val="36"/>
                          <w:szCs w:val="36"/>
                        </w:rPr>
                        <w:t>Nichrome Wire Coil</w:t>
                      </w:r>
                    </w:p>
                  </w:txbxContent>
                </v:textbox>
                <w10:wrap anchorx="margin"/>
              </v:shape>
            </w:pict>
          </mc:Fallback>
        </mc:AlternateContent>
      </w:r>
      <w:r w:rsidR="004F7653" w:rsidRPr="00352D56">
        <w:rPr>
          <w:noProof/>
        </w:rPr>
        <mc:AlternateContent>
          <mc:Choice Requires="wps">
            <w:drawing>
              <wp:anchor distT="0" distB="0" distL="114300" distR="114300" simplePos="0" relativeHeight="251658245" behindDoc="0" locked="0" layoutInCell="1" allowOverlap="1" wp14:anchorId="64C22469" wp14:editId="169877E3">
                <wp:simplePos x="0" y="0"/>
                <wp:positionH relativeFrom="column">
                  <wp:posOffset>4390223</wp:posOffset>
                </wp:positionH>
                <wp:positionV relativeFrom="paragraph">
                  <wp:posOffset>3183857</wp:posOffset>
                </wp:positionV>
                <wp:extent cx="1895475" cy="3689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95475" cy="368935"/>
                        </a:xfrm>
                        <a:prstGeom prst="rect">
                          <a:avLst/>
                        </a:prstGeom>
                        <a:noFill/>
                      </wps:spPr>
                      <wps:txbx>
                        <w:txbxContent>
                          <w:p w14:paraId="768B13D3" w14:textId="36FFB9B7" w:rsidR="00352D56" w:rsidRDefault="00986ACF" w:rsidP="004F7653">
                            <w:pPr>
                              <w:jc w:val="cente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Lithium Doped Graphitic Carbon Nitride</w:t>
                            </w:r>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5617251">
              <v:shape id="_x0000_s1029" style="position:absolute;left:0;text-align:left;margin-left:345.7pt;margin-top:250.7pt;width:149.25pt;height:29.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" w14:anchorId="64C22469">
                <v:textbox style="mso-fit-shape-to-text:t">
                  <w:txbxContent>
                    <w:p w:rsidR="00352D56" w:rsidP="004F7653" w:rsidRDefault="00986ACF" w14:paraId="72A64F6E" w14:textId="36FFB9B7">
                      <w:pPr>
                        <w:jc w:val="cente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Lithium Doped Graphitic Carbon Nitride</w:t>
                      </w:r>
                    </w:p>
                  </w:txbxContent>
                </v:textbox>
              </v:shape>
            </w:pict>
          </mc:Fallback>
        </mc:AlternateContent>
      </w:r>
      <w:r w:rsidR="004F7653" w:rsidRPr="00352D56">
        <w:rPr>
          <w:noProof/>
        </w:rPr>
        <mc:AlternateContent>
          <mc:Choice Requires="wps">
            <w:drawing>
              <wp:anchor distT="0" distB="0" distL="114300" distR="114300" simplePos="0" relativeHeight="251658244" behindDoc="0" locked="0" layoutInCell="1" allowOverlap="1" wp14:anchorId="01D90293" wp14:editId="0F567743">
                <wp:simplePos x="0" y="0"/>
                <wp:positionH relativeFrom="column">
                  <wp:posOffset>4769552</wp:posOffset>
                </wp:positionH>
                <wp:positionV relativeFrom="paragraph">
                  <wp:posOffset>1637231</wp:posOffset>
                </wp:positionV>
                <wp:extent cx="1689417" cy="3689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689417" cy="368935"/>
                        </a:xfrm>
                        <a:prstGeom prst="rect">
                          <a:avLst/>
                        </a:prstGeom>
                        <a:noFill/>
                      </wps:spPr>
                      <wps:txbx>
                        <w:txbxContent>
                          <w:p w14:paraId="11D9CBB3" w14:textId="6942B052" w:rsidR="00352D56" w:rsidRDefault="007D6245" w:rsidP="004F7653">
                            <w:pPr>
                              <w:jc w:val="cente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 xml:space="preserve">1 Liter </w:t>
                            </w:r>
                            <w:r w:rsidR="00352D56">
                              <w:rPr>
                                <w:rFonts w:asciiTheme="minorHAnsi" w:hAnsi="Calibri" w:cstheme="minorBidi"/>
                                <w:color w:val="000000" w:themeColor="text1"/>
                                <w:kern w:val="24"/>
                                <w:sz w:val="36"/>
                                <w:szCs w:val="36"/>
                              </w:rPr>
                              <w:t>Graduated Bottle</w:t>
                            </w:r>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20C596E">
              <v:shape id="_x0000_s1030" style="position:absolute;left:0;text-align:left;margin-left:375.55pt;margin-top:128.9pt;width:133pt;height:29.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" w14:anchorId="01D90293">
                <v:textbox style="mso-fit-shape-to-text:t">
                  <w:txbxContent>
                    <w:p w:rsidR="00352D56" w:rsidP="004F7653" w:rsidRDefault="007D6245" w14:paraId="58A4319A" w14:textId="6942B052">
                      <w:pPr>
                        <w:jc w:val="cente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 xml:space="preserve">1 Liter </w:t>
                      </w:r>
                      <w:r w:rsidR="00352D56">
                        <w:rPr>
                          <w:rFonts w:hAnsi="Calibri" w:asciiTheme="minorHAnsi" w:cstheme="minorBidi"/>
                          <w:color w:val="000000" w:themeColor="text1"/>
                          <w:kern w:val="24"/>
                          <w:sz w:val="36"/>
                          <w:szCs w:val="36"/>
                        </w:rPr>
                        <w:t>Graduated Bottle</w:t>
                      </w:r>
                    </w:p>
                  </w:txbxContent>
                </v:textbox>
              </v:shape>
            </w:pict>
          </mc:Fallback>
        </mc:AlternateContent>
      </w:r>
      <w:r w:rsidR="00801D45" w:rsidRPr="00352D56">
        <w:rPr>
          <w:noProof/>
        </w:rPr>
        <mc:AlternateContent>
          <mc:Choice Requires="wps">
            <w:drawing>
              <wp:anchor distT="0" distB="0" distL="114300" distR="114300" simplePos="0" relativeHeight="251658243" behindDoc="0" locked="0" layoutInCell="1" allowOverlap="1" wp14:anchorId="286CA480" wp14:editId="031038AA">
                <wp:simplePos x="0" y="0"/>
                <wp:positionH relativeFrom="column">
                  <wp:posOffset>4010025</wp:posOffset>
                </wp:positionH>
                <wp:positionV relativeFrom="paragraph">
                  <wp:posOffset>34290</wp:posOffset>
                </wp:positionV>
                <wp:extent cx="1676400" cy="368935"/>
                <wp:effectExtent l="0" t="0" r="0" b="0"/>
                <wp:wrapNone/>
                <wp:docPr id="16" name="Text Box 16">
                  <a:extLst xmlns:a="http://schemas.openxmlformats.org/drawingml/2006/main">
                    <a:ext uri="{FF2B5EF4-FFF2-40B4-BE49-F238E27FC236}">
                      <a16:creationId xmlns:a16="http://schemas.microsoft.com/office/drawing/2014/main" id="{17F29DD2-6167-D4BF-3642-B7C3434344C1}"/>
                    </a:ext>
                  </a:extLst>
                </wp:docPr>
                <wp:cNvGraphicFramePr/>
                <a:graphic xmlns:a="http://schemas.openxmlformats.org/drawingml/2006/main">
                  <a:graphicData uri="http://schemas.microsoft.com/office/word/2010/wordprocessingShape">
                    <wps:wsp>
                      <wps:cNvSpPr txBox="1"/>
                      <wps:spPr>
                        <a:xfrm>
                          <a:off x="0" y="0"/>
                          <a:ext cx="1676400" cy="368935"/>
                        </a:xfrm>
                        <a:prstGeom prst="rect">
                          <a:avLst/>
                        </a:prstGeom>
                        <a:noFill/>
                      </wps:spPr>
                      <wps:txbx>
                        <w:txbxContent>
                          <w:p w14:paraId="0C674680" w14:textId="1AA9579E" w:rsidR="00352D56" w:rsidRDefault="00097A7C" w:rsidP="004F7653">
                            <w:pPr>
                              <w:jc w:val="cente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Rubber Stopper</w:t>
                            </w:r>
                            <w:r w:rsidR="00006A63">
                              <w:rPr>
                                <w:rFonts w:asciiTheme="minorHAnsi" w:hAnsi="Calibri" w:cstheme="minorBidi"/>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FDD0B39">
              <v:shape id="_x0000_s1031" style="position:absolute;left:0;text-align:left;margin-left:315.75pt;margin-top:2.7pt;width:132pt;height:29.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" w14:anchorId="286CA480">
                <v:textbox style="mso-fit-shape-to-text:t">
                  <w:txbxContent>
                    <w:p w:rsidR="00352D56" w:rsidP="004F7653" w:rsidRDefault="00097A7C" w14:paraId="45F2A53C" w14:textId="1AA9579E">
                      <w:pPr>
                        <w:jc w:val="cente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Rubber Stopper</w:t>
                      </w:r>
                      <w:r w:rsidR="00006A63">
                        <w:rPr>
                          <w:rFonts w:hAnsi="Calibri" w:asciiTheme="minorHAnsi" w:cstheme="minorBidi"/>
                          <w:color w:val="000000" w:themeColor="text1"/>
                          <w:kern w:val="24"/>
                          <w:sz w:val="36"/>
                          <w:szCs w:val="36"/>
                        </w:rPr>
                        <w:t xml:space="preserve"> </w:t>
                      </w:r>
                    </w:p>
                  </w:txbxContent>
                </v:textbox>
              </v:shape>
            </w:pict>
          </mc:Fallback>
        </mc:AlternateContent>
      </w:r>
      <w:r w:rsidR="00801D45" w:rsidRPr="0071139A">
        <w:rPr>
          <w:noProof/>
        </w:rPr>
        <mc:AlternateContent>
          <mc:Choice Requires="wps">
            <w:drawing>
              <wp:anchor distT="0" distB="0" distL="114300" distR="114300" simplePos="0" relativeHeight="251658240" behindDoc="0" locked="0" layoutInCell="1" allowOverlap="1" wp14:anchorId="10AAD102" wp14:editId="4D0A52E0">
                <wp:simplePos x="0" y="0"/>
                <wp:positionH relativeFrom="column">
                  <wp:posOffset>3314699</wp:posOffset>
                </wp:positionH>
                <wp:positionV relativeFrom="paragraph">
                  <wp:posOffset>281939</wp:posOffset>
                </wp:positionV>
                <wp:extent cx="752475" cy="295275"/>
                <wp:effectExtent l="38100" t="19050" r="28575" b="66675"/>
                <wp:wrapNone/>
                <wp:docPr id="17" name="Straight Arrow Connector 17">
                  <a:extLst xmlns:a="http://schemas.openxmlformats.org/drawingml/2006/main">
                    <a:ext uri="{FF2B5EF4-FFF2-40B4-BE49-F238E27FC236}">
                      <a16:creationId xmlns:a16="http://schemas.microsoft.com/office/drawing/2014/main" id="{1C8C64F2-8AA5-CB17-FAAB-AC1ECE21E3E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52475" cy="295275"/>
                        </a:xfrm>
                        <a:prstGeom prst="straightConnector1">
                          <a:avLst/>
                        </a:prstGeom>
                        <a:ln w="5715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5E03868">
              <v:shape id="Straight Arrow Connector 16" style="position:absolute;margin-left:261pt;margin-top:22.2pt;width:59.25pt;height:23.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" w14:anchorId="04842F43">
                <v:stroke joinstyle="miter" endarrow="block"/>
                <o:lock v:ext="edit" shapetype="f"/>
              </v:shape>
            </w:pict>
          </mc:Fallback>
        </mc:AlternateContent>
      </w:r>
      <w:r w:rsidR="00801D45">
        <w:rPr>
          <w:noProof/>
        </w:rPr>
        <w:drawing>
          <wp:inline distT="0" distB="0" distL="0" distR="0" wp14:anchorId="550FC925" wp14:editId="0DEAD1FF">
            <wp:extent cx="3402530" cy="43500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7776" cy="4356746"/>
                    </a:xfrm>
                    <a:prstGeom prst="rect">
                      <a:avLst/>
                    </a:prstGeom>
                    <a:noFill/>
                  </pic:spPr>
                </pic:pic>
              </a:graphicData>
            </a:graphic>
          </wp:inline>
        </w:drawing>
      </w:r>
    </w:p>
    <w:p w14:paraId="045A3B6C" w14:textId="5917C20F" w:rsidR="00FE0807" w:rsidRDefault="00D24819" w:rsidP="00536371">
      <w:pPr>
        <w:pStyle w:val="Caption"/>
        <w:jc w:val="center"/>
        <w:rPr>
          <w:i w:val="0"/>
          <w:color w:val="auto"/>
        </w:rPr>
      </w:pPr>
      <w:bookmarkStart w:id="74" w:name="_Toc121686636"/>
      <w:r w:rsidRPr="00D24819">
        <w:rPr>
          <w:i w:val="0"/>
          <w:iCs w:val="0"/>
          <w:color w:val="auto"/>
        </w:rPr>
        <w:t xml:space="preserve">Figure </w:t>
      </w:r>
      <w:r w:rsidRPr="00D24819">
        <w:rPr>
          <w:i w:val="0"/>
          <w:iCs w:val="0"/>
          <w:color w:val="auto"/>
        </w:rPr>
        <w:fldChar w:fldCharType="begin"/>
      </w:r>
      <w:r w:rsidRPr="00D24819">
        <w:rPr>
          <w:i w:val="0"/>
          <w:iCs w:val="0"/>
          <w:color w:val="auto"/>
        </w:rPr>
        <w:instrText xml:space="preserve"> SEQ Figure \* ARABIC </w:instrText>
      </w:r>
      <w:r w:rsidRPr="00D24819">
        <w:rPr>
          <w:i w:val="0"/>
          <w:iCs w:val="0"/>
          <w:color w:val="auto"/>
        </w:rPr>
        <w:fldChar w:fldCharType="separate"/>
      </w:r>
      <w:r w:rsidR="00B34FD8">
        <w:rPr>
          <w:i w:val="0"/>
          <w:iCs w:val="0"/>
          <w:noProof/>
          <w:color w:val="auto"/>
        </w:rPr>
        <w:t>9</w:t>
      </w:r>
      <w:r w:rsidRPr="00D24819">
        <w:rPr>
          <w:i w:val="0"/>
          <w:iCs w:val="0"/>
          <w:color w:val="auto"/>
        </w:rPr>
        <w:fldChar w:fldCharType="end"/>
      </w:r>
      <w:r w:rsidRPr="00D24819">
        <w:rPr>
          <w:i w:val="0"/>
          <w:iCs w:val="0"/>
          <w:color w:val="auto"/>
        </w:rPr>
        <w:t>: Material Storage System</w:t>
      </w:r>
      <w:bookmarkEnd w:id="74"/>
    </w:p>
    <w:p w14:paraId="18DA7C99" w14:textId="77777777" w:rsidR="00536371" w:rsidRPr="00536371" w:rsidRDefault="00536371" w:rsidP="00536371"/>
    <w:p w14:paraId="06A46587" w14:textId="77777777" w:rsidR="00BE2DC5" w:rsidRPr="00996EA6" w:rsidRDefault="00BE2DC5" w:rsidP="00996EA6">
      <w:pPr>
        <w:rPr>
          <w:b/>
          <w:sz w:val="28"/>
          <w:szCs w:val="28"/>
        </w:rPr>
      </w:pPr>
      <w:r w:rsidRPr="00996EA6">
        <w:rPr>
          <w:b/>
          <w:sz w:val="28"/>
          <w:szCs w:val="28"/>
        </w:rPr>
        <w:t>Requirements</w:t>
      </w:r>
    </w:p>
    <w:p w14:paraId="5EDBD8A1" w14:textId="461968DC" w:rsidR="748FCF21" w:rsidRDefault="5AA8775C" w:rsidP="54F8574E">
      <w:pPr>
        <w:spacing w:line="257" w:lineRule="auto"/>
      </w:pPr>
      <w:r w:rsidRPr="54F8574E">
        <w:t>7.1 Material storage must release hydrogen at 0.02 grams every 10 minutes.</w:t>
      </w:r>
    </w:p>
    <w:p w14:paraId="5AFA318E" w14:textId="5856569C" w:rsidR="748FCF21" w:rsidRDefault="5AA8775C" w:rsidP="54F8574E">
      <w:pPr>
        <w:spacing w:line="257" w:lineRule="auto"/>
      </w:pPr>
      <w:r w:rsidRPr="54F8574E">
        <w:t>7.2 Material must store hydrogen with at least 2% weight of Hydrogen.</w:t>
      </w:r>
    </w:p>
    <w:p w14:paraId="295C6A9E" w14:textId="03B4A943" w:rsidR="748FCF21" w:rsidRDefault="5AA8775C" w:rsidP="748FCF21">
      <w:r w:rsidRPr="54F8574E">
        <w:t xml:space="preserve">7.3 Must </w:t>
      </w:r>
      <w:r w:rsidR="0030227D">
        <w:t>contain</w:t>
      </w:r>
      <w:r w:rsidRPr="54F8574E">
        <w:t xml:space="preserve"> at least </w:t>
      </w:r>
      <w:r w:rsidR="0030227D">
        <w:t>2</w:t>
      </w:r>
      <w:r w:rsidR="00A42D74">
        <w:t>0</w:t>
      </w:r>
      <w:r w:rsidRPr="54F8574E">
        <w:t xml:space="preserve"> grams of material storage.</w:t>
      </w:r>
    </w:p>
    <w:p w14:paraId="577F7538" w14:textId="77777777" w:rsidR="00A54204" w:rsidRDefault="00A54204" w:rsidP="54F8574E"/>
    <w:p w14:paraId="6B81BBD9" w14:textId="198B63BA" w:rsidR="233C36F3" w:rsidRDefault="233C36F3" w:rsidP="15744731">
      <w:r>
        <w:t xml:space="preserve">The material storage has </w:t>
      </w:r>
      <w:commentRangeStart w:id="75"/>
      <w:r>
        <w:t>two</w:t>
      </w:r>
      <w:commentRangeEnd w:id="75"/>
      <w:r w:rsidR="00321326">
        <w:rPr>
          <w:rStyle w:val="CommentReference"/>
        </w:rPr>
        <w:commentReference w:id="75"/>
      </w:r>
      <w:r w:rsidR="4EADD017">
        <w:t xml:space="preserve"> </w:t>
      </w:r>
      <w:r w:rsidR="00A54204">
        <w:t>system</w:t>
      </w:r>
      <w:r w:rsidR="4EADD017">
        <w:t xml:space="preserve"> requirements; it must store 0.04 grams of hydrogen </w:t>
      </w:r>
      <w:r w:rsidR="004A137C">
        <w:t xml:space="preserve">(1.2) </w:t>
      </w:r>
      <w:r w:rsidR="4EADD017">
        <w:t>and must be at least 50% efficient</w:t>
      </w:r>
      <w:r w:rsidR="6C7D07BC">
        <w:t xml:space="preserve"> (hydrogen in </w:t>
      </w:r>
      <w:r w:rsidR="001650B9">
        <w:t>vs</w:t>
      </w:r>
      <w:r w:rsidR="001B54AD">
        <w:t>.</w:t>
      </w:r>
      <w:r w:rsidR="6C7D07BC">
        <w:t xml:space="preserve"> hydrogen out)</w:t>
      </w:r>
      <w:r w:rsidR="00E30333">
        <w:t xml:space="preserve"> (4.1)</w:t>
      </w:r>
      <w:r w:rsidR="4EADD017">
        <w:t>.</w:t>
      </w:r>
      <w:r w:rsidR="0064696C">
        <w:t xml:space="preserve"> The three subsystem requirements </w:t>
      </w:r>
      <w:r w:rsidR="008E6A3A">
        <w:t>support these requirem</w:t>
      </w:r>
      <w:r w:rsidR="009A1A5C">
        <w:t>ents</w:t>
      </w:r>
      <w:r w:rsidR="0084016F">
        <w:t xml:space="preserve"> </w:t>
      </w:r>
      <w:r w:rsidR="0055664C">
        <w:t>by</w:t>
      </w:r>
      <w:r w:rsidR="00E03F01">
        <w:t xml:space="preserve"> storage capa</w:t>
      </w:r>
      <w:r w:rsidR="003D70F1">
        <w:t>ci</w:t>
      </w:r>
      <w:r w:rsidR="00D57448">
        <w:t xml:space="preserve">ty and </w:t>
      </w:r>
      <w:r w:rsidR="002864DE">
        <w:t xml:space="preserve">amount of </w:t>
      </w:r>
      <w:r w:rsidR="00E32189">
        <w:t xml:space="preserve">material needed. </w:t>
      </w:r>
      <w:r w:rsidR="000F45E8">
        <w:t>Requirement 7</w:t>
      </w:r>
      <w:r w:rsidR="00BE416F">
        <w:t>.1 describes the rate the material must release hydrogen to consistently run the fuel cell</w:t>
      </w:r>
      <w:r w:rsidR="00FB6C14">
        <w:t xml:space="preserve"> </w:t>
      </w:r>
      <w:r w:rsidR="00393309">
        <w:t>derived</w:t>
      </w:r>
      <w:r w:rsidR="00FB6C14">
        <w:t xml:space="preserve"> from </w:t>
      </w:r>
      <w:r w:rsidR="00CC75A9">
        <w:t xml:space="preserve">1.1.1 which requires that the fuel cell </w:t>
      </w:r>
      <w:r w:rsidR="00393309">
        <w:t>must</w:t>
      </w:r>
      <w:r w:rsidR="00CC75A9">
        <w:t xml:space="preserve"> run for 10 minutes. R</w:t>
      </w:r>
      <w:r w:rsidR="00CE77E9">
        <w:t xml:space="preserve">equirement 7.2 </w:t>
      </w:r>
      <w:r w:rsidR="00DC014A">
        <w:t xml:space="preserve">specifies the hydrogen </w:t>
      </w:r>
      <w:r w:rsidR="00EC192F">
        <w:t xml:space="preserve">storing </w:t>
      </w:r>
      <w:r w:rsidR="004A7E17">
        <w:t>properties of the material</w:t>
      </w:r>
      <w:r w:rsidR="00723054">
        <w:t xml:space="preserve"> </w:t>
      </w:r>
      <w:r w:rsidR="00901C7F">
        <w:t>derived</w:t>
      </w:r>
      <w:r w:rsidR="0094766C">
        <w:t xml:space="preserve"> from 1.2</w:t>
      </w:r>
      <w:r w:rsidR="000D4444">
        <w:t xml:space="preserve"> that states that the material must hold at least 0.04 grams of hydrogen. Finally, Requirement </w:t>
      </w:r>
      <w:r w:rsidR="004A7E17">
        <w:t xml:space="preserve">7.3 </w:t>
      </w:r>
      <w:r w:rsidR="00435F96">
        <w:t xml:space="preserve">outlines the quantity </w:t>
      </w:r>
      <w:r w:rsidR="00132D7E">
        <w:t xml:space="preserve">of </w:t>
      </w:r>
      <w:r w:rsidR="00C25273">
        <w:t>material nee</w:t>
      </w:r>
      <w:r w:rsidR="008C24EC">
        <w:t>ded</w:t>
      </w:r>
      <w:r w:rsidR="003C6AFA">
        <w:t xml:space="preserve"> to be produced</w:t>
      </w:r>
      <w:r w:rsidR="00AF023C">
        <w:t xml:space="preserve"> </w:t>
      </w:r>
      <w:r w:rsidR="00F60A4D">
        <w:t xml:space="preserve">from </w:t>
      </w:r>
      <w:r w:rsidR="00854907">
        <w:t>1.2 to</w:t>
      </w:r>
      <w:r w:rsidR="00AF023C">
        <w:t xml:space="preserve"> meet the storage goals</w:t>
      </w:r>
      <w:r w:rsidR="003C6AFA">
        <w:t xml:space="preserve">. </w:t>
      </w:r>
    </w:p>
    <w:p w14:paraId="251C24D4" w14:textId="77777777" w:rsidR="002B5F3D" w:rsidRDefault="002B5F3D" w:rsidP="15744731"/>
    <w:p w14:paraId="6BD7AA28" w14:textId="77777777" w:rsidR="00BE2DC5" w:rsidRPr="00996EA6" w:rsidRDefault="00BE2DC5" w:rsidP="00996EA6">
      <w:pPr>
        <w:rPr>
          <w:b/>
          <w:sz w:val="28"/>
          <w:szCs w:val="28"/>
        </w:rPr>
      </w:pPr>
      <w:r w:rsidRPr="00996EA6">
        <w:rPr>
          <w:b/>
          <w:sz w:val="28"/>
          <w:szCs w:val="28"/>
        </w:rPr>
        <w:t>Integration</w:t>
      </w:r>
    </w:p>
    <w:p w14:paraId="10C9EDDB" w14:textId="01A9C70F" w:rsidR="2E1EBFC3" w:rsidRDefault="2E1EBFC3" w:rsidP="15744731">
      <w:r>
        <w:t xml:space="preserve">The material storage </w:t>
      </w:r>
      <w:r w:rsidR="00517DEB">
        <w:t xml:space="preserve">integrates </w:t>
      </w:r>
      <w:r>
        <w:t xml:space="preserve">with the </w:t>
      </w:r>
      <w:r w:rsidR="00517DEB">
        <w:t>interface</w:t>
      </w:r>
      <w:r>
        <w:t xml:space="preserve"> and extraction subsystems. </w:t>
      </w:r>
      <w:r w:rsidR="007E5870">
        <w:t xml:space="preserve">The </w:t>
      </w:r>
      <w:r w:rsidR="00CE1583">
        <w:t>graduated bottle</w:t>
      </w:r>
      <w:r w:rsidR="002A578F">
        <w:t xml:space="preserve"> for the material storage </w:t>
      </w:r>
      <w:r w:rsidR="00CE1583">
        <w:t>is</w:t>
      </w:r>
      <w:r w:rsidR="002A578F">
        <w:t xml:space="preserve"> connected to the </w:t>
      </w:r>
      <w:r w:rsidR="00CE1583">
        <w:t>rubber stopper</w:t>
      </w:r>
      <w:r w:rsidR="002A578F">
        <w:t xml:space="preserve"> of the </w:t>
      </w:r>
      <w:r w:rsidR="00CE1583">
        <w:t xml:space="preserve">interfaces </w:t>
      </w:r>
      <w:r w:rsidR="002A578F">
        <w:t>system an</w:t>
      </w:r>
      <w:r w:rsidR="00B10878">
        <w:t xml:space="preserve">d the </w:t>
      </w:r>
      <w:r w:rsidR="007E53A3">
        <w:t>nichrome wire</w:t>
      </w:r>
      <w:r w:rsidR="00A154FE">
        <w:t xml:space="preserve"> of the </w:t>
      </w:r>
      <w:r w:rsidR="007E53A3">
        <w:t>extraction system</w:t>
      </w:r>
      <w:r w:rsidR="00A154FE">
        <w:t>. The extraction system heat</w:t>
      </w:r>
      <w:r w:rsidR="00D13CBF">
        <w:t>s</w:t>
      </w:r>
      <w:r w:rsidR="00A154FE">
        <w:t xml:space="preserve"> the material to 300</w:t>
      </w:r>
      <w:r w:rsidR="000676EC">
        <w:t>°</w:t>
      </w:r>
      <w:r w:rsidR="00A154FE">
        <w:t xml:space="preserve">C </w:t>
      </w:r>
      <w:r w:rsidR="00084A36">
        <w:t>to release the stored hydrogen.</w:t>
      </w:r>
      <w:r w:rsidR="00EB1F4B">
        <w:t xml:space="preserve"> The</w:t>
      </w:r>
      <w:r w:rsidR="00165F15">
        <w:t xml:space="preserve"> </w:t>
      </w:r>
      <w:r w:rsidR="00CC1186">
        <w:t>rubber stopper</w:t>
      </w:r>
      <w:r w:rsidR="00A36166">
        <w:t xml:space="preserve"> </w:t>
      </w:r>
      <w:r w:rsidR="00165F15">
        <w:t xml:space="preserve">of </w:t>
      </w:r>
      <w:r w:rsidR="005565D7">
        <w:t xml:space="preserve">the </w:t>
      </w:r>
      <w:r w:rsidR="0098203A">
        <w:t>i</w:t>
      </w:r>
      <w:r w:rsidR="005565D7">
        <w:t xml:space="preserve">ntegration subsystem </w:t>
      </w:r>
      <w:r w:rsidR="004E1504">
        <w:t xml:space="preserve">seals the bottle </w:t>
      </w:r>
      <w:r w:rsidR="004108E5">
        <w:t xml:space="preserve">and connects </w:t>
      </w:r>
      <w:r w:rsidR="008B38E7">
        <w:t>the hyd</w:t>
      </w:r>
      <w:r w:rsidR="00DA1455">
        <w:t>rogen to the copper pipe</w:t>
      </w:r>
      <w:r w:rsidR="005565D7">
        <w:t>.</w:t>
      </w:r>
      <w:r w:rsidR="00DA1455">
        <w:t xml:space="preserve"> Further explanation of </w:t>
      </w:r>
      <w:r w:rsidR="00AF6C6A">
        <w:t xml:space="preserve">interfaces is </w:t>
      </w:r>
      <w:r w:rsidR="005D4869">
        <w:t xml:space="preserve">in the Interfaces </w:t>
      </w:r>
      <w:r w:rsidR="005565D7">
        <w:t>section.</w:t>
      </w:r>
      <w:r w:rsidR="00C93A15">
        <w:t xml:space="preserve">  </w:t>
      </w:r>
    </w:p>
    <w:p w14:paraId="50EBE056" w14:textId="77777777" w:rsidR="007220AB" w:rsidRDefault="007220AB" w:rsidP="15744731"/>
    <w:p w14:paraId="4BA7B0A0" w14:textId="77777777" w:rsidR="00BE2DC5" w:rsidRPr="00996EA6" w:rsidRDefault="00BE2DC5" w:rsidP="00996EA6">
      <w:pPr>
        <w:rPr>
          <w:b/>
          <w:sz w:val="28"/>
          <w:szCs w:val="28"/>
        </w:rPr>
      </w:pPr>
      <w:r w:rsidRPr="00996EA6">
        <w:rPr>
          <w:b/>
          <w:sz w:val="28"/>
          <w:szCs w:val="28"/>
        </w:rPr>
        <w:t>Governing Equations</w:t>
      </w:r>
    </w:p>
    <w:p w14:paraId="782D2CB5" w14:textId="77777777" w:rsidR="00637B9C" w:rsidRDefault="51D9FEBC" w:rsidP="00637B9C">
      <w:r>
        <w:t xml:space="preserve">To prove the material storage can meet the requirements, </w:t>
      </w:r>
      <w:r w:rsidR="257AF36F">
        <w:t xml:space="preserve">simple calculations on the weight of the material and efficiency equations </w:t>
      </w:r>
      <w:r w:rsidR="578180DF">
        <w:t>wer</w:t>
      </w:r>
      <w:r w:rsidR="257AF36F">
        <w:t>e used.</w:t>
      </w:r>
    </w:p>
    <w:p w14:paraId="11599880" w14:textId="68726DB6" w:rsidR="00567B5A" w:rsidRDefault="00665565" w:rsidP="00637B9C">
      <w:pPr>
        <w:jc w:val="right"/>
      </w:pPr>
      <m:oMath>
        <m:sSub>
          <m:sSubPr>
            <m:ctrlPr>
              <w:rPr>
                <w:rFonts w:ascii="Cambria Math" w:hAnsi="Cambria Math"/>
                <w:i/>
              </w:rPr>
            </m:ctrlPr>
          </m:sSubPr>
          <m:e>
            <m:r>
              <w:rPr>
                <w:rFonts w:ascii="Cambria Math" w:hAnsi="Cambria Math"/>
              </w:rPr>
              <m:t>η</m:t>
            </m:r>
          </m:e>
          <m:sub>
            <m:r>
              <w:rPr>
                <w:rFonts w:ascii="Cambria Math" w:hAnsi="Cambria Math"/>
              </w:rPr>
              <m:t>Material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in</m:t>
                </m:r>
              </m:sub>
            </m:sSub>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in</m:t>
                </m:r>
              </m:sub>
            </m:sSub>
          </m:den>
        </m:f>
      </m:oMath>
      <w:r w:rsidR="005709EA">
        <w:t xml:space="preserve"> </w:t>
      </w:r>
      <w:r w:rsidR="00943316">
        <w:tab/>
      </w:r>
      <w:r w:rsidR="00943316">
        <w:tab/>
      </w:r>
      <w:r w:rsidR="00943316">
        <w:tab/>
      </w:r>
      <w:r w:rsidR="00943316">
        <w:tab/>
      </w:r>
      <w:r w:rsidR="005709EA" w:rsidRPr="00E518F9">
        <w:t>(</w:t>
      </w:r>
      <w:r w:rsidR="000D485D">
        <w:t>7</w:t>
      </w:r>
      <w:r w:rsidR="005709EA" w:rsidRPr="00E518F9">
        <w:t>)</w:t>
      </w:r>
    </w:p>
    <w:p w14:paraId="3CE15EF1" w14:textId="77777777" w:rsidR="00A34458" w:rsidRDefault="00BF6DA1" w:rsidP="00BF6DA1">
      <w:r>
        <w:tab/>
      </w:r>
      <w:r>
        <w:tab/>
        <w:t>Where:</w:t>
      </w:r>
    </w:p>
    <w:p w14:paraId="44527CA6" w14:textId="69462C3D" w:rsidR="00BF6DA1" w:rsidRDefault="00BF6DA1" w:rsidP="00A34458">
      <w:pPr>
        <w:ind w:left="1440" w:firstLine="720"/>
      </w:pPr>
      <w:r>
        <w:t xml:space="preserve"> </w:t>
      </w:r>
      <m:oMath>
        <m:sSub>
          <m:sSubPr>
            <m:ctrlPr>
              <w:rPr>
                <w:rFonts w:ascii="Cambria Math" w:hAnsi="Cambria Math"/>
                <w:i/>
              </w:rPr>
            </m:ctrlPr>
          </m:sSubPr>
          <m:e>
            <m:r>
              <w:rPr>
                <w:rFonts w:ascii="Cambria Math" w:hAnsi="Cambria Math"/>
              </w:rPr>
              <m:t>η</m:t>
            </m:r>
          </m:e>
          <m:sub>
            <m:r>
              <w:rPr>
                <w:rFonts w:ascii="Cambria Math" w:hAnsi="Cambria Math"/>
              </w:rPr>
              <m:t>Material</m:t>
            </m:r>
          </m:sub>
        </m:sSub>
      </m:oMath>
      <w:r w:rsidR="007D2C91">
        <w:t xml:space="preserve"> = Material </w:t>
      </w:r>
      <w:r w:rsidR="008C7CC4">
        <w:t>e</w:t>
      </w:r>
      <w:r w:rsidR="007D2C91">
        <w:t>fficiency</w:t>
      </w:r>
    </w:p>
    <w:p w14:paraId="084F792E" w14:textId="4AE62CA9" w:rsidR="007D2C91" w:rsidRDefault="007D2C91" w:rsidP="00BF6DA1">
      <w:r>
        <w:tab/>
      </w:r>
      <w:r>
        <w:tab/>
      </w:r>
      <w:r>
        <w:tab/>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in</m:t>
            </m:r>
          </m:sub>
        </m:sSub>
      </m:oMath>
      <w:r w:rsidR="00A34458">
        <w:t xml:space="preserve"> = Mass of </w:t>
      </w:r>
      <w:r w:rsidR="008C7CC4">
        <w:t>h</w:t>
      </w:r>
      <w:r w:rsidR="00A34458">
        <w:t xml:space="preserve">ydrogen into the </w:t>
      </w:r>
      <w:r w:rsidR="008C7CC4">
        <w:t>m</w:t>
      </w:r>
      <w:r w:rsidR="00A34458">
        <w:t xml:space="preserve">aterial </w:t>
      </w:r>
      <w:r w:rsidR="008C7CC4">
        <w:t>s</w:t>
      </w:r>
      <w:r w:rsidR="00A34458">
        <w:t xml:space="preserve">torage </w:t>
      </w:r>
      <w:r w:rsidR="008C7CC4">
        <w:t>s</w:t>
      </w:r>
      <w:r w:rsidR="00A34458">
        <w:t>ystem</w:t>
      </w:r>
    </w:p>
    <w:p w14:paraId="6811E385" w14:textId="2B583D23" w:rsidR="00A34458" w:rsidRDefault="00A34458" w:rsidP="00BF6DA1">
      <w:r>
        <w:tab/>
      </w:r>
      <w:r>
        <w:tab/>
      </w:r>
      <w:r>
        <w:tab/>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out</m:t>
            </m:r>
          </m:sub>
        </m:sSub>
      </m:oMath>
      <w:r>
        <w:t xml:space="preserve"> = Mass of </w:t>
      </w:r>
      <w:r w:rsidR="008C7CC4">
        <w:t>h</w:t>
      </w:r>
      <w:r>
        <w:t xml:space="preserve">ydrogen </w:t>
      </w:r>
      <w:r w:rsidR="008C7CC4">
        <w:t>l</w:t>
      </w:r>
      <w:r>
        <w:t xml:space="preserve">eaving the </w:t>
      </w:r>
      <w:r w:rsidR="008C7CC4">
        <w:t>m</w:t>
      </w:r>
      <w:r>
        <w:t xml:space="preserve">aterial </w:t>
      </w:r>
      <w:r w:rsidR="008C7CC4">
        <w:t>s</w:t>
      </w:r>
      <w:r>
        <w:t xml:space="preserve">torage </w:t>
      </w:r>
      <w:r w:rsidR="008C7CC4">
        <w:t>s</w:t>
      </w:r>
      <w:r>
        <w:t>ubsystem</w:t>
      </w:r>
    </w:p>
    <w:p w14:paraId="17382F8F" w14:textId="77777777" w:rsidR="00D162FF" w:rsidRDefault="00D162FF" w:rsidP="00637B9C">
      <w:pPr>
        <w:jc w:val="right"/>
      </w:pPr>
    </w:p>
    <w:p w14:paraId="262152E1" w14:textId="791E5ADA" w:rsidR="0089676B" w:rsidRDefault="0089676B" w:rsidP="0089676B">
      <w:r>
        <w:t xml:space="preserve">Equation </w:t>
      </w:r>
      <w:r w:rsidR="00E518F9">
        <w:t>5</w:t>
      </w:r>
      <w:r>
        <w:t xml:space="preserve"> calculate</w:t>
      </w:r>
      <w:r w:rsidR="00673437">
        <w:t>s</w:t>
      </w:r>
      <w:r>
        <w:t xml:space="preserve"> the efficiency of the material </w:t>
      </w:r>
      <w:r w:rsidR="00BD4C24">
        <w:t xml:space="preserve">based on </w:t>
      </w:r>
      <w:r w:rsidR="00EF5782">
        <w:t xml:space="preserve">the amount of hydrogen it </w:t>
      </w:r>
      <w:r w:rsidR="0025300C">
        <w:t xml:space="preserve">needs to charge and the hydrogen the material releases. </w:t>
      </w:r>
      <w:r w:rsidR="00F123BD">
        <w:t xml:space="preserve">This </w:t>
      </w:r>
      <w:r w:rsidR="00952BF4">
        <w:t>indicates</w:t>
      </w:r>
      <w:r w:rsidR="00F123BD">
        <w:t xml:space="preserve"> how effective the material is at absorbing the hydrogen that is entering the vessel and </w:t>
      </w:r>
      <w:r w:rsidR="00D162FF">
        <w:t xml:space="preserve">releasing the hydrogen. </w:t>
      </w:r>
    </w:p>
    <w:p w14:paraId="60CC6BAD" w14:textId="77777777" w:rsidR="00545F8A" w:rsidRDefault="00545F8A" w:rsidP="00637B9C">
      <w:pPr>
        <w:jc w:val="right"/>
      </w:pPr>
    </w:p>
    <w:p w14:paraId="1269878C" w14:textId="244EB953" w:rsidR="007220AB" w:rsidRDefault="00665565" w:rsidP="00F261D5">
      <w:pPr>
        <w:jc w:val="right"/>
      </w:pPr>
      <m:oMath>
        <m:sSub>
          <m:sSubPr>
            <m:ctrlPr>
              <w:rPr>
                <w:rFonts w:ascii="Cambria Math" w:hAnsi="Cambria Math"/>
                <w:i/>
              </w:rPr>
            </m:ctrlPr>
          </m:sSubPr>
          <m:e>
            <m:r>
              <w:rPr>
                <w:rFonts w:ascii="Cambria Math" w:hAnsi="Cambria Math"/>
              </w:rPr>
              <m:t>m</m:t>
            </m:r>
          </m:e>
          <m:sub>
            <m:r>
              <w:rPr>
                <w:rFonts w:ascii="Cambria Math" w:hAnsi="Cambria Math"/>
              </w:rPr>
              <m:t>Stored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initial</m:t>
            </m:r>
          </m:sub>
        </m:sSub>
      </m:oMath>
      <w:r w:rsidR="00E24488">
        <w:tab/>
      </w:r>
      <w:r w:rsidR="00E24488">
        <w:tab/>
      </w:r>
      <w:r w:rsidR="00E24488">
        <w:tab/>
      </w:r>
      <w:r w:rsidR="00E24488">
        <w:tab/>
      </w:r>
      <w:r w:rsidR="00AB6803">
        <w:t>(</w:t>
      </w:r>
      <w:r w:rsidR="000D485D">
        <w:t>8</w:t>
      </w:r>
      <w:r w:rsidR="00AB6803" w:rsidRPr="00E518F9">
        <w:t>)</w:t>
      </w:r>
    </w:p>
    <w:p w14:paraId="03AB4AAA" w14:textId="60680944" w:rsidR="00E40508" w:rsidRDefault="00E40508" w:rsidP="00E40508">
      <w:r>
        <w:tab/>
      </w:r>
      <w:r>
        <w:tab/>
        <w:t>Where:</w:t>
      </w:r>
    </w:p>
    <w:p w14:paraId="12384D86" w14:textId="60636CE1" w:rsidR="00E40508" w:rsidRDefault="00E40508" w:rsidP="00E40508">
      <w:r>
        <w:tab/>
      </w:r>
      <w:r>
        <w:tab/>
      </w:r>
      <w:r>
        <w:tab/>
      </w:r>
      <m:oMath>
        <m:sSub>
          <m:sSubPr>
            <m:ctrlPr>
              <w:rPr>
                <w:rFonts w:ascii="Cambria Math" w:hAnsi="Cambria Math"/>
                <w:i/>
              </w:rPr>
            </m:ctrlPr>
          </m:sSubPr>
          <m:e>
            <m:r>
              <w:rPr>
                <w:rFonts w:ascii="Cambria Math" w:hAnsi="Cambria Math"/>
              </w:rPr>
              <m:t>m</m:t>
            </m:r>
          </m:e>
          <m:sub>
            <m:r>
              <w:rPr>
                <w:rFonts w:ascii="Cambria Math" w:hAnsi="Cambria Math"/>
              </w:rPr>
              <m:t>Stored</m:t>
            </m:r>
          </m:sub>
        </m:sSub>
      </m:oMath>
      <w:r w:rsidR="004120E1">
        <w:t xml:space="preserve"> = Mass of hydrogen stored in material storage</w:t>
      </w:r>
    </w:p>
    <w:p w14:paraId="6154CC4D" w14:textId="00DD2F62" w:rsidR="004120E1" w:rsidRDefault="004120E1" w:rsidP="00E40508">
      <w:r>
        <w:tab/>
      </w:r>
      <w:r>
        <w:tab/>
      </w:r>
      <w:r>
        <w:tab/>
      </w:r>
      <m:oMath>
        <m:sSub>
          <m:sSubPr>
            <m:ctrlPr>
              <w:rPr>
                <w:rFonts w:ascii="Cambria Math" w:hAnsi="Cambria Math"/>
                <w:i/>
              </w:rPr>
            </m:ctrlPr>
          </m:sSubPr>
          <m:e>
            <m:r>
              <w:rPr>
                <w:rFonts w:ascii="Cambria Math" w:hAnsi="Cambria Math"/>
              </w:rPr>
              <m:t>m</m:t>
            </m:r>
          </m:e>
          <m:sub>
            <m:r>
              <w:rPr>
                <w:rFonts w:ascii="Cambria Math" w:hAnsi="Cambria Math"/>
              </w:rPr>
              <m:t>initial</m:t>
            </m:r>
          </m:sub>
        </m:sSub>
      </m:oMath>
      <w:r w:rsidR="00B6002D">
        <w:t xml:space="preserve"> = Mass of the storage before hydrogen is introduced</w:t>
      </w:r>
    </w:p>
    <w:p w14:paraId="781DABF0" w14:textId="747C6248" w:rsidR="004120E1" w:rsidRDefault="004120E1" w:rsidP="00E40508">
      <w:r>
        <w:tab/>
      </w:r>
      <w:r>
        <w:tab/>
      </w:r>
      <w:r>
        <w:tab/>
      </w:r>
      <m:oMath>
        <m:sSub>
          <m:sSubPr>
            <m:ctrlPr>
              <w:rPr>
                <w:rFonts w:ascii="Cambria Math" w:hAnsi="Cambria Math"/>
                <w:i/>
              </w:rPr>
            </m:ctrlPr>
          </m:sSubPr>
          <m:e>
            <m:r>
              <w:rPr>
                <w:rFonts w:ascii="Cambria Math" w:hAnsi="Cambria Math"/>
              </w:rPr>
              <m:t>m</m:t>
            </m:r>
          </m:e>
          <m:sub>
            <m:r>
              <w:rPr>
                <w:rFonts w:ascii="Cambria Math" w:hAnsi="Cambria Math"/>
              </w:rPr>
              <m:t>final</m:t>
            </m:r>
          </m:sub>
        </m:sSub>
      </m:oMath>
      <w:r w:rsidR="00B6002D">
        <w:t xml:space="preserve"> = Final mass of the material after hydrogen loading</w:t>
      </w:r>
    </w:p>
    <w:p w14:paraId="1F65B2FF" w14:textId="77777777" w:rsidR="00D162FF" w:rsidRDefault="00D162FF" w:rsidP="00F261D5">
      <w:pPr>
        <w:jc w:val="right"/>
      </w:pPr>
    </w:p>
    <w:p w14:paraId="037B125B" w14:textId="70C4E3EF" w:rsidR="00545F8A" w:rsidRDefault="009F28CD" w:rsidP="00D162FF">
      <w:r>
        <w:t>The mass of the hydrogen that the material can hold is important because it</w:t>
      </w:r>
      <w:r w:rsidR="00533A40">
        <w:t xml:space="preserve"> </w:t>
      </w:r>
      <w:r w:rsidR="006F5921">
        <w:t>indicates</w:t>
      </w:r>
      <w:r w:rsidR="00533A40">
        <w:t xml:space="preserve"> </w:t>
      </w:r>
      <w:r w:rsidR="00C30C56">
        <w:t>the completion of</w:t>
      </w:r>
      <w:r w:rsidR="00533A40">
        <w:t xml:space="preserve"> requirement 1.2</w:t>
      </w:r>
      <w:r w:rsidR="00EC6071">
        <w:t>.</w:t>
      </w:r>
      <w:r w:rsidR="0059790C">
        <w:t xml:space="preserve"> Th</w:t>
      </w:r>
      <w:r w:rsidR="00655F7B">
        <w:t xml:space="preserve">e mass of the stored hydrogen is found using equation </w:t>
      </w:r>
      <w:r w:rsidR="00DC7A76">
        <w:t>6</w:t>
      </w:r>
      <w:r w:rsidR="00655F7B">
        <w:t>.</w:t>
      </w:r>
    </w:p>
    <w:p w14:paraId="60E7674B" w14:textId="77777777" w:rsidR="007C3E12" w:rsidRDefault="007C3E12" w:rsidP="00D162FF"/>
    <w:p w14:paraId="1B6CE202" w14:textId="1D13414B" w:rsidR="00777B9A" w:rsidRDefault="00665565" w:rsidP="00F261D5">
      <w:pPr>
        <w:jc w:val="right"/>
      </w:pPr>
      <m:oMath>
        <m:sSub>
          <m:sSubPr>
            <m:ctrlPr>
              <w:rPr>
                <w:rFonts w:ascii="Cambria Math" w:hAnsi="Cambria Math"/>
                <w:i/>
              </w:rPr>
            </m:ctrlPr>
          </m:sSubPr>
          <m:e>
            <m:r>
              <w:rPr>
                <w:rFonts w:ascii="Cambria Math" w:hAnsi="Cambria Math"/>
              </w:rPr>
              <m:t>%</m:t>
            </m:r>
          </m:e>
          <m:sub>
            <m:r>
              <w:rPr>
                <w:rFonts w:ascii="Cambria Math" w:hAnsi="Cambria Math"/>
              </w:rPr>
              <m:t>wt</m:t>
            </m:r>
            <m:sSub>
              <m:sSubPr>
                <m:ctrlPr>
                  <w:rPr>
                    <w:rFonts w:ascii="Cambria Math" w:hAnsi="Cambria Math"/>
                    <w:i/>
                  </w:rPr>
                </m:ctrlPr>
              </m:sSubPr>
              <m:e>
                <m:r>
                  <w:rPr>
                    <w:rFonts w:ascii="Cambria Math" w:hAnsi="Cambria Math"/>
                  </w:rPr>
                  <m:t>H</m:t>
                </m:r>
              </m:e>
              <m:sub>
                <m:r>
                  <w:rPr>
                    <w:rFonts w:ascii="Cambria Math" w:hAnsi="Cambria Math"/>
                  </w:rPr>
                  <m:t>2</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Stored</m:t>
                </m:r>
              </m:sub>
            </m:sSub>
          </m:num>
          <m:den>
            <m:sSub>
              <m:sSubPr>
                <m:ctrlPr>
                  <w:rPr>
                    <w:rFonts w:ascii="Cambria Math" w:hAnsi="Cambria Math"/>
                    <w:i/>
                  </w:rPr>
                </m:ctrlPr>
              </m:sSubPr>
              <m:e>
                <m:r>
                  <w:rPr>
                    <w:rFonts w:ascii="Cambria Math" w:hAnsi="Cambria Math"/>
                  </w:rPr>
                  <m:t>m</m:t>
                </m:r>
              </m:e>
              <m:sub>
                <m:r>
                  <w:rPr>
                    <w:rFonts w:ascii="Cambria Math" w:hAnsi="Cambria Math"/>
                  </w:rPr>
                  <m:t>final</m:t>
                </m:r>
              </m:sub>
            </m:sSub>
          </m:den>
        </m:f>
        <m:r>
          <w:rPr>
            <w:rFonts w:ascii="Cambria Math" w:hAnsi="Cambria Math"/>
          </w:rPr>
          <m:t>*100</m:t>
        </m:r>
      </m:oMath>
      <w:r w:rsidR="00696E56">
        <w:tab/>
      </w:r>
      <w:r w:rsidR="00696E56">
        <w:tab/>
      </w:r>
      <w:r w:rsidR="00696E56">
        <w:tab/>
      </w:r>
      <w:r w:rsidR="00696E56">
        <w:tab/>
      </w:r>
      <w:r w:rsidR="00904930">
        <w:t>(</w:t>
      </w:r>
      <w:r w:rsidR="000D485D">
        <w:t>9</w:t>
      </w:r>
      <w:r w:rsidR="00904930" w:rsidRPr="00E518F9">
        <w:t>)</w:t>
      </w:r>
    </w:p>
    <w:p w14:paraId="62DAADE0" w14:textId="08AFED11" w:rsidR="00B6002D" w:rsidRDefault="00B6002D" w:rsidP="00B6002D">
      <w:r>
        <w:tab/>
      </w:r>
      <w:r>
        <w:tab/>
        <w:t>Where:</w:t>
      </w:r>
    </w:p>
    <w:p w14:paraId="60265AAC" w14:textId="64251C43" w:rsidR="00B6002D" w:rsidRDefault="00B6002D" w:rsidP="00B6002D">
      <w:r>
        <w:tab/>
      </w:r>
      <w:r>
        <w:tab/>
      </w:r>
      <w:r>
        <w:tab/>
      </w:r>
      <m:oMath>
        <m:sSub>
          <m:sSubPr>
            <m:ctrlPr>
              <w:rPr>
                <w:rFonts w:ascii="Cambria Math" w:hAnsi="Cambria Math"/>
                <w:i/>
              </w:rPr>
            </m:ctrlPr>
          </m:sSubPr>
          <m:e>
            <m:r>
              <w:rPr>
                <w:rFonts w:ascii="Cambria Math" w:hAnsi="Cambria Math"/>
              </w:rPr>
              <m:t>%</m:t>
            </m:r>
          </m:e>
          <m:sub>
            <m:r>
              <w:rPr>
                <w:rFonts w:ascii="Cambria Math" w:hAnsi="Cambria Math"/>
              </w:rPr>
              <m:t>wt</m:t>
            </m:r>
            <m:sSub>
              <m:sSubPr>
                <m:ctrlPr>
                  <w:rPr>
                    <w:rFonts w:ascii="Cambria Math" w:hAnsi="Cambria Math"/>
                    <w:i/>
                  </w:rPr>
                </m:ctrlPr>
              </m:sSubPr>
              <m:e>
                <m:r>
                  <w:rPr>
                    <w:rFonts w:ascii="Cambria Math" w:hAnsi="Cambria Math"/>
                  </w:rPr>
                  <m:t>H</m:t>
                </m:r>
              </m:e>
              <m:sub>
                <m:r>
                  <w:rPr>
                    <w:rFonts w:ascii="Cambria Math" w:hAnsi="Cambria Math"/>
                  </w:rPr>
                  <m:t>2</m:t>
                </m:r>
              </m:sub>
            </m:sSub>
          </m:sub>
        </m:sSub>
      </m:oMath>
      <w:r w:rsidR="008D3D4C">
        <w:t xml:space="preserve"> = Weight percentage of hydrogen in the material storage</w:t>
      </w:r>
    </w:p>
    <w:p w14:paraId="4CE6CCCD" w14:textId="42AE07A8" w:rsidR="007C3E12" w:rsidRDefault="007C3E12" w:rsidP="00F261D5">
      <w:pPr>
        <w:jc w:val="right"/>
      </w:pPr>
    </w:p>
    <w:p w14:paraId="29687F97" w14:textId="155BFEEB" w:rsidR="007C3E12" w:rsidRDefault="00C41526" w:rsidP="007C3E12">
      <w:r>
        <w:t xml:space="preserve">To fulfill requirement </w:t>
      </w:r>
      <w:r w:rsidR="00243FB3">
        <w:t xml:space="preserve">7.2, the weight percentage of hydrogen in the material must be at least 2%. </w:t>
      </w:r>
      <w:r w:rsidR="00717E4C">
        <w:t xml:space="preserve">Equation </w:t>
      </w:r>
      <w:r w:rsidR="00DC7A76">
        <w:t>7</w:t>
      </w:r>
      <w:r w:rsidR="00717E4C">
        <w:t xml:space="preserve"> will find this by using the stored mass of hydrogen to the final mass of the material. </w:t>
      </w:r>
    </w:p>
    <w:p w14:paraId="7AE679AF" w14:textId="77777777" w:rsidR="00545F8A" w:rsidRPr="00904930" w:rsidRDefault="00545F8A" w:rsidP="00545F8A"/>
    <w:p w14:paraId="7B2FB9C5" w14:textId="77777777" w:rsidR="00BE2DC5" w:rsidRPr="00996EA6" w:rsidRDefault="00BE2DC5" w:rsidP="00996EA6">
      <w:pPr>
        <w:rPr>
          <w:b/>
          <w:sz w:val="28"/>
          <w:szCs w:val="28"/>
        </w:rPr>
      </w:pPr>
      <w:r w:rsidRPr="00996EA6">
        <w:rPr>
          <w:b/>
          <w:sz w:val="28"/>
          <w:szCs w:val="28"/>
        </w:rPr>
        <w:t>Analysis/Result</w:t>
      </w:r>
    </w:p>
    <w:p w14:paraId="3DD02A2D" w14:textId="2D12094F" w:rsidR="583190DE" w:rsidRDefault="583190DE" w:rsidP="1EA56580">
      <w:r>
        <w:t>Graphitic carbon nitride exceeds all the subsystem requirements verified by experimentation and research.</w:t>
      </w:r>
      <w:r w:rsidR="003B2588">
        <w:t xml:space="preserve"> </w:t>
      </w:r>
      <w:commentRangeStart w:id="76"/>
      <w:r w:rsidR="00E91801">
        <w:t xml:space="preserve">There is currently no </w:t>
      </w:r>
      <w:r w:rsidR="0044676A">
        <w:t>information</w:t>
      </w:r>
      <w:r w:rsidR="00E91801">
        <w:t xml:space="preserve"> on the release rate of </w:t>
      </w:r>
      <w:r w:rsidR="00F94497">
        <w:t>the ma</w:t>
      </w:r>
      <w:r w:rsidR="0012762A">
        <w:t xml:space="preserve">terial, but it is scalable  </w:t>
      </w:r>
      <w:r w:rsidR="00BF10CD">
        <w:t xml:space="preserve">and </w:t>
      </w:r>
      <w:r w:rsidR="002A1C28">
        <w:t>controll</w:t>
      </w:r>
      <w:r w:rsidR="00BF10CD">
        <w:t>able</w:t>
      </w:r>
      <w:r w:rsidR="00E62245">
        <w:t xml:space="preserve"> at </w:t>
      </w:r>
      <w:r w:rsidR="00BF10CD">
        <w:t>the diverting valve</w:t>
      </w:r>
      <w:r w:rsidR="00077BB4">
        <w:t xml:space="preserve"> </w:t>
      </w:r>
      <w:r w:rsidR="0012762A">
        <w:t>to account for slow release</w:t>
      </w:r>
      <w:r w:rsidR="00077BB4">
        <w:t>.</w:t>
      </w:r>
      <w:commentRangeEnd w:id="76"/>
      <w:r w:rsidR="0030158F">
        <w:rPr>
          <w:rStyle w:val="CommentReference"/>
        </w:rPr>
        <w:commentReference w:id="76"/>
      </w:r>
      <w:r w:rsidR="0012762A">
        <w:t xml:space="preserve"> </w:t>
      </w:r>
      <w:r w:rsidR="00DD1B29">
        <w:t xml:space="preserve">According to </w:t>
      </w:r>
      <w:r w:rsidR="00B112E6">
        <w:t xml:space="preserve">a </w:t>
      </w:r>
      <w:r w:rsidR="008554EF">
        <w:t xml:space="preserve">study on </w:t>
      </w:r>
      <w:r w:rsidR="00514E67">
        <w:t>lithium-doped</w:t>
      </w:r>
      <w:r w:rsidR="008554EF">
        <w:t xml:space="preserve"> graphitic carbon nitride for hydrogen storage</w:t>
      </w:r>
      <w:r w:rsidR="00905A6A">
        <w:t xml:space="preserve">, the maximum </w:t>
      </w:r>
      <w:r w:rsidR="009146B6">
        <w:t>hy</w:t>
      </w:r>
      <w:r w:rsidR="003D4B98">
        <w:t>drogen storage capacity of the material</w:t>
      </w:r>
      <w:r w:rsidR="00DC6D6B">
        <w:t xml:space="preserve"> is 10% </w:t>
      </w:r>
      <w:proofErr w:type="spellStart"/>
      <w:r w:rsidR="00DD6599">
        <w:t>wt</w:t>
      </w:r>
      <w:proofErr w:type="spellEnd"/>
      <w:r w:rsidR="00DD6599">
        <w:t xml:space="preserve"> hydrogen</w:t>
      </w:r>
      <w:r w:rsidR="00CA456C">
        <w:t xml:space="preserve"> </w:t>
      </w:r>
      <w:r w:rsidR="002D2E14">
        <w:fldChar w:fldCharType="begin"/>
      </w:r>
      <w:r w:rsidR="00967AB3">
        <w:instrText xml:space="preserve"> ADDIN ZOTERO_ITEM CSL_CITATION {"citationID":"zAjzooZv","properties":{"formattedCitation":"[1]","plainCitation":"[1]","noteIndex":0},"citationItems":[{"id":"IpTYbd1g/zEZ3E1mo","uris":["http://zotero.org/users/local/htm9aVRZ/items/EZJFSIU6"],"itemData":{"id":2,"type":"chapter","container-title":"Nanoscale Graphitic Carbon Nitride","ISBN":"978-0-12-823034-3","language":"en","note":"DOI: 10.1016/B978-0-12-823034-3.00017-0","page":"487-514","publisher":"Elsevier","source":"DOI.org (Crossref)","title":"Graphitic-Carbon Nitride for Hydrogen Storage","URL":"https://linkinghub.elsevier.com/retrieve/pii/B9780128230343000170","author":[{"family":"Murali","given":"Adhigan"},{"family":"Sakar","given":"M."},{"family":"Priya","given":"Sahariya"},{"family":"Bensingh","given":"R. Joseph"},{"family":"Kader","given":"M. Abdul"}],"accessed":{"date-parts":[["2022",9,16]]},"issued":{"date-parts":[["2022"]]}}}],"schema":"https://github.com/citation-style-language/schema/raw/master/csl-citation.json"} </w:instrText>
      </w:r>
      <w:r w:rsidR="002D2E14">
        <w:fldChar w:fldCharType="separate"/>
      </w:r>
      <w:r w:rsidR="002D2E14" w:rsidRPr="002D2E14">
        <w:t>[1]</w:t>
      </w:r>
      <w:r w:rsidR="002D2E14">
        <w:fldChar w:fldCharType="end"/>
      </w:r>
      <w:commentRangeStart w:id="77"/>
      <w:commentRangeStart w:id="78"/>
      <w:commentRangeEnd w:id="77"/>
      <w:r w:rsidR="00B23B12">
        <w:rPr>
          <w:rStyle w:val="CommentReference"/>
        </w:rPr>
        <w:commentReference w:id="77"/>
      </w:r>
      <w:commentRangeEnd w:id="78"/>
      <w:r w:rsidR="00B73D0E">
        <w:rPr>
          <w:rStyle w:val="CommentReference"/>
        </w:rPr>
        <w:commentReference w:id="78"/>
      </w:r>
      <w:r w:rsidR="00DD6599">
        <w:t xml:space="preserve">. </w:t>
      </w:r>
      <w:r w:rsidR="00096BD0">
        <w:t>This exceeds requ</w:t>
      </w:r>
      <w:r w:rsidR="00547DC7">
        <w:t>irement 7.2</w:t>
      </w:r>
      <w:r w:rsidR="00B907B0">
        <w:t xml:space="preserve"> and gives space for </w:t>
      </w:r>
      <w:r w:rsidR="003A5679">
        <w:t>development</w:t>
      </w:r>
      <w:r w:rsidR="00E4791C">
        <w:t xml:space="preserve"> </w:t>
      </w:r>
      <w:r w:rsidR="000B2794">
        <w:t>and experimentation</w:t>
      </w:r>
      <w:r w:rsidR="009A608E">
        <w:t xml:space="preserve"> to fulfill the 2% goal</w:t>
      </w:r>
      <w:r w:rsidR="00663908">
        <w:t>.</w:t>
      </w:r>
      <w:r w:rsidR="00F20242">
        <w:t xml:space="preserve"> </w:t>
      </w:r>
      <w:r w:rsidR="00251289">
        <w:t>T</w:t>
      </w:r>
      <w:r w:rsidR="000273A0">
        <w:t xml:space="preserve">o </w:t>
      </w:r>
      <w:r w:rsidR="002650A5">
        <w:t xml:space="preserve">manufacture </w:t>
      </w:r>
      <w:r w:rsidR="00325D15">
        <w:t>2</w:t>
      </w:r>
      <w:r w:rsidR="0076191B">
        <w:t>0</w:t>
      </w:r>
      <w:r w:rsidR="00325D15">
        <w:t xml:space="preserve"> grams of material</w:t>
      </w:r>
      <w:r w:rsidR="005668A7">
        <w:t xml:space="preserve"> as stated in 7.3, </w:t>
      </w:r>
      <w:r w:rsidR="00F74E6D">
        <w:t>5000</w:t>
      </w:r>
      <w:r w:rsidR="00554B35">
        <w:t xml:space="preserve"> grams of synthesis material is needed</w:t>
      </w:r>
      <w:r w:rsidR="00255EED">
        <w:t xml:space="preserve">. The materials urea and lithium chloride are </w:t>
      </w:r>
      <w:r w:rsidR="00E257D0">
        <w:t>easily accessible and affordable</w:t>
      </w:r>
      <w:r w:rsidR="005A717C">
        <w:t xml:space="preserve">. </w:t>
      </w:r>
    </w:p>
    <w:p w14:paraId="4AFBAAAF" w14:textId="77777777" w:rsidR="007220AB" w:rsidRDefault="007220AB" w:rsidP="1EA56580"/>
    <w:p w14:paraId="70F6BDFD" w14:textId="078AB771" w:rsidR="00BE2DC5" w:rsidRPr="00996EA6" w:rsidRDefault="00BE2DC5" w:rsidP="00996EA6">
      <w:pPr>
        <w:rPr>
          <w:b/>
          <w:sz w:val="28"/>
          <w:szCs w:val="28"/>
        </w:rPr>
      </w:pPr>
      <w:r w:rsidRPr="00996EA6">
        <w:rPr>
          <w:b/>
          <w:sz w:val="28"/>
          <w:szCs w:val="28"/>
        </w:rPr>
        <w:t>Subsystem Verification Plans</w:t>
      </w:r>
    </w:p>
    <w:p w14:paraId="129B9083" w14:textId="579083CD" w:rsidR="00471338" w:rsidRDefault="58B14E2F" w:rsidP="15744731">
      <w:r>
        <w:t xml:space="preserve">To verify that the material storage is meeting requirements, </w:t>
      </w:r>
      <w:r w:rsidR="1219495C">
        <w:t xml:space="preserve">it must follow the </w:t>
      </w:r>
      <w:r w:rsidR="00F34BE9">
        <w:t>storage</w:t>
      </w:r>
      <w:r w:rsidR="1219495C">
        <w:t xml:space="preserve"> verification plan</w:t>
      </w:r>
      <w:r w:rsidR="002A55F9">
        <w:t>s specified b</w:t>
      </w:r>
      <w:r w:rsidR="00471338">
        <w:t xml:space="preserve">elow. </w:t>
      </w:r>
    </w:p>
    <w:p w14:paraId="5E1D33F3" w14:textId="77777777" w:rsidR="0007500C" w:rsidRDefault="0007500C" w:rsidP="15744731"/>
    <w:p w14:paraId="300FDEC6" w14:textId="3D9E7057" w:rsidR="58B14E2F" w:rsidRPr="00996EA6" w:rsidRDefault="00471338" w:rsidP="00996EA6">
      <w:pPr>
        <w:rPr>
          <w:b/>
        </w:rPr>
      </w:pPr>
      <w:r w:rsidRPr="00996EA6">
        <w:rPr>
          <w:b/>
        </w:rPr>
        <w:t>Requirement 7.1 Verification Plan</w:t>
      </w:r>
      <w:r w:rsidR="052AD479" w:rsidRPr="00996EA6">
        <w:rPr>
          <w:b/>
        </w:rPr>
        <w:t xml:space="preserve"> </w:t>
      </w:r>
    </w:p>
    <w:p w14:paraId="02488104" w14:textId="734414F4" w:rsidR="00471338" w:rsidRDefault="00F85984" w:rsidP="00471338">
      <w:r>
        <w:t xml:space="preserve">To </w:t>
      </w:r>
      <w:r w:rsidR="006A6DE6">
        <w:t xml:space="preserve">verify that the material storage will </w:t>
      </w:r>
      <w:r w:rsidR="000357CA">
        <w:t xml:space="preserve">meet this requirement, </w:t>
      </w:r>
      <w:r w:rsidR="00E66F1D">
        <w:t>the material will be heated by the extraction subsystem and the</w:t>
      </w:r>
      <w:r w:rsidR="000835AC">
        <w:t xml:space="preserve"> released hydrogen will flow to the fuel cell. </w:t>
      </w:r>
      <w:r w:rsidR="00C11AD0">
        <w:t>If t</w:t>
      </w:r>
      <w:r w:rsidR="000835AC">
        <w:t>he fuel cell</w:t>
      </w:r>
      <w:r w:rsidR="00C11AD0">
        <w:t xml:space="preserve"> power</w:t>
      </w:r>
      <w:r w:rsidR="004D7A93">
        <w:t>s</w:t>
      </w:r>
      <w:r w:rsidR="00C11AD0">
        <w:t xml:space="preserve"> the 1-Watt LED light</w:t>
      </w:r>
      <w:r w:rsidR="00C5221A">
        <w:t xml:space="preserve">, then the </w:t>
      </w:r>
      <w:r w:rsidR="00FF46C0">
        <w:t xml:space="preserve">material storage fulfills the requirement. </w:t>
      </w:r>
      <w:r w:rsidR="00A63B01">
        <w:t xml:space="preserve">The tools needed for this test are the fuel cell, the extraction system as a heat source, </w:t>
      </w:r>
      <w:r w:rsidR="00C11AD0">
        <w:t>the 1-Watt LED light</w:t>
      </w:r>
      <w:r w:rsidR="009B31F5">
        <w:t xml:space="preserve">, </w:t>
      </w:r>
      <w:r w:rsidR="002A2483">
        <w:t>a stopwatch to measure the time</w:t>
      </w:r>
      <w:r w:rsidR="003E4844">
        <w:t>, hydrogen gas</w:t>
      </w:r>
      <w:r w:rsidR="002A2483">
        <w:t xml:space="preserve">, </w:t>
      </w:r>
      <w:r w:rsidR="00A63B01">
        <w:t>and the pipin</w:t>
      </w:r>
      <w:r w:rsidR="00432FDA">
        <w:t xml:space="preserve">g and interfaces </w:t>
      </w:r>
      <w:r w:rsidR="009B31F5">
        <w:t>to direct flow</w:t>
      </w:r>
      <w:r w:rsidR="00432FDA">
        <w:t xml:space="preserve">. </w:t>
      </w:r>
      <w:r w:rsidR="00D42D2C">
        <w:t xml:space="preserve">The test will be conducted in a </w:t>
      </w:r>
      <w:r w:rsidR="00915765">
        <w:t>well-ventilated</w:t>
      </w:r>
      <w:r w:rsidR="00D42D2C">
        <w:t xml:space="preserve"> area on the Embry-Riddle Prescott campus. </w:t>
      </w:r>
      <w:r w:rsidR="00310F92">
        <w:t xml:space="preserve">To record the results of the test, </w:t>
      </w:r>
      <w:r w:rsidR="005D01A3">
        <w:t xml:space="preserve">an excel document </w:t>
      </w:r>
      <w:r w:rsidR="00626E23">
        <w:t>will record</w:t>
      </w:r>
      <w:r w:rsidR="00896EE6">
        <w:t xml:space="preserve"> the time </w:t>
      </w:r>
      <w:r w:rsidR="00626E23">
        <w:t xml:space="preserve">the light was on </w:t>
      </w:r>
      <w:r w:rsidR="00896EE6">
        <w:t xml:space="preserve">to </w:t>
      </w:r>
      <w:r w:rsidR="00085D27">
        <w:t xml:space="preserve">determine how long the </w:t>
      </w:r>
      <w:r w:rsidR="00F051D3">
        <w:t xml:space="preserve">storage can run the fuel cell. </w:t>
      </w:r>
      <w:r w:rsidR="004572FB">
        <w:t xml:space="preserve">To safely perform the test, </w:t>
      </w:r>
      <w:r w:rsidR="000142A2">
        <w:t xml:space="preserve">the experiment area will be </w:t>
      </w:r>
      <w:r w:rsidR="008D7EE7">
        <w:t>ventilated,</w:t>
      </w:r>
      <w:r w:rsidR="000142A2">
        <w:t xml:space="preserve"> and </w:t>
      </w:r>
      <w:r w:rsidR="00660EBA">
        <w:t>heat protect</w:t>
      </w:r>
      <w:r w:rsidR="00225A90">
        <w:t xml:space="preserve">ant gear will be worn </w:t>
      </w:r>
      <w:r w:rsidR="00626E23">
        <w:t>by</w:t>
      </w:r>
      <w:r w:rsidR="000E32AD">
        <w:t xml:space="preserve"> </w:t>
      </w:r>
      <w:r w:rsidR="007372EA">
        <w:t xml:space="preserve">operators. </w:t>
      </w:r>
    </w:p>
    <w:p w14:paraId="6318BBAB" w14:textId="46E4850F" w:rsidR="00A52C15" w:rsidRDefault="00A52C15" w:rsidP="00471338"/>
    <w:p w14:paraId="63029F57" w14:textId="0C6AF142" w:rsidR="002759AF" w:rsidRPr="00996EA6" w:rsidRDefault="002759AF" w:rsidP="00996EA6">
      <w:pPr>
        <w:rPr>
          <w:b/>
        </w:rPr>
      </w:pPr>
      <w:r w:rsidRPr="00996EA6">
        <w:rPr>
          <w:b/>
        </w:rPr>
        <w:t xml:space="preserve">Requirement 7.2 Verification Plan </w:t>
      </w:r>
    </w:p>
    <w:p w14:paraId="7DB62EDD" w14:textId="740EF638" w:rsidR="008D7EE7" w:rsidRDefault="002B25FF" w:rsidP="008D7EE7">
      <w:r>
        <w:t xml:space="preserve">If the storage capacity of the material storage is at the minimum of 2% </w:t>
      </w:r>
      <w:proofErr w:type="spellStart"/>
      <w:r>
        <w:t>wt</w:t>
      </w:r>
      <w:proofErr w:type="spellEnd"/>
      <w:r>
        <w:t xml:space="preserve"> hydrogen, the </w:t>
      </w:r>
      <w:r w:rsidR="00D56BD9">
        <w:t xml:space="preserve">maximum amount of storage needed to hold </w:t>
      </w:r>
      <w:r w:rsidR="00772352">
        <w:t xml:space="preserve">0.04 grams (requirement 1.2) is </w:t>
      </w:r>
      <w:r w:rsidR="007C4CF0">
        <w:t xml:space="preserve">2 grams. </w:t>
      </w:r>
      <w:r w:rsidR="00626F9C">
        <w:t xml:space="preserve">The material </w:t>
      </w:r>
      <w:r w:rsidR="00A0536F">
        <w:t xml:space="preserve">is </w:t>
      </w:r>
      <w:r w:rsidR="00626F9C">
        <w:t>put in a sealed container</w:t>
      </w:r>
      <w:r w:rsidR="007E3D59">
        <w:t xml:space="preserve">, </w:t>
      </w:r>
      <w:r w:rsidR="00E25FD1">
        <w:t>measured</w:t>
      </w:r>
      <w:r w:rsidR="007E3D59">
        <w:t>,</w:t>
      </w:r>
      <w:r w:rsidR="00E25FD1">
        <w:t xml:space="preserve"> </w:t>
      </w:r>
      <w:r w:rsidR="00626F9C">
        <w:t xml:space="preserve">and hydrogen </w:t>
      </w:r>
      <w:r w:rsidR="00A0536F">
        <w:t>is</w:t>
      </w:r>
      <w:r w:rsidR="008D75F4">
        <w:t xml:space="preserve"> added. </w:t>
      </w:r>
      <w:r w:rsidR="00AF381C">
        <w:t xml:space="preserve">To </w:t>
      </w:r>
      <w:r w:rsidR="00442516">
        <w:t xml:space="preserve">verify that the material storage is meeting this requirement, </w:t>
      </w:r>
      <w:r w:rsidR="00E51203">
        <w:t xml:space="preserve">tests </w:t>
      </w:r>
      <w:r w:rsidR="00287DB1">
        <w:t>are</w:t>
      </w:r>
      <w:r w:rsidR="00E51203">
        <w:t xml:space="preserve"> conducted to measure the stored hydrogen in the </w:t>
      </w:r>
      <w:r w:rsidR="00E51203" w:rsidRPr="007977D2">
        <w:t xml:space="preserve">material </w:t>
      </w:r>
      <w:r w:rsidR="00003294" w:rsidRPr="007977D2">
        <w:t xml:space="preserve">and then </w:t>
      </w:r>
      <w:r w:rsidR="00E51203" w:rsidRPr="007977D2">
        <w:t xml:space="preserve">using equation </w:t>
      </w:r>
      <w:r w:rsidR="007977D2" w:rsidRPr="007977D2">
        <w:t>9</w:t>
      </w:r>
      <w:r w:rsidR="00E51203" w:rsidRPr="007977D2">
        <w:t xml:space="preserve">. </w:t>
      </w:r>
      <w:r w:rsidR="0018021F" w:rsidRPr="007977D2">
        <w:t>T</w:t>
      </w:r>
      <w:r w:rsidR="0018021F">
        <w:t xml:space="preserve">he necessary </w:t>
      </w:r>
      <w:r w:rsidR="00576061">
        <w:t xml:space="preserve">tools needed for this experiment is a sealable </w:t>
      </w:r>
      <w:r w:rsidR="00E20734">
        <w:t xml:space="preserve">container, </w:t>
      </w:r>
      <w:r w:rsidR="003E4844">
        <w:t xml:space="preserve">the material to be tested, </w:t>
      </w:r>
      <w:r w:rsidR="00E20734">
        <w:t>a scale</w:t>
      </w:r>
      <w:r w:rsidR="00A95EA4">
        <w:t xml:space="preserve"> to measure the mass of the material</w:t>
      </w:r>
      <w:r w:rsidR="00E20734">
        <w:t>,</w:t>
      </w:r>
      <w:r w:rsidR="00077C5E">
        <w:t xml:space="preserve"> and</w:t>
      </w:r>
      <w:r w:rsidR="003E4844">
        <w:t xml:space="preserve"> hydrogen gas</w:t>
      </w:r>
      <w:r w:rsidR="00077C5E">
        <w:t xml:space="preserve">. The test </w:t>
      </w:r>
      <w:r w:rsidR="004A07E8">
        <w:t>is</w:t>
      </w:r>
      <w:r w:rsidR="00077C5E">
        <w:t xml:space="preserve"> performed on the Embry-Riddle Prescott campus</w:t>
      </w:r>
      <w:r w:rsidR="002C3844">
        <w:t xml:space="preserve"> like a vent hood, found in STEM</w:t>
      </w:r>
      <w:r w:rsidR="0059796B">
        <w:t xml:space="preserve"> </w:t>
      </w:r>
      <w:r w:rsidR="00EF016D">
        <w:t>building</w:t>
      </w:r>
      <w:r w:rsidR="002C3844">
        <w:t xml:space="preserve"> room 122, or in an open area that is ventilated. </w:t>
      </w:r>
      <w:r w:rsidR="00333D67">
        <w:t>To</w:t>
      </w:r>
      <w:r w:rsidR="00E36D6B">
        <w:t xml:space="preserve"> </w:t>
      </w:r>
      <w:r w:rsidR="00E11D9D">
        <w:t xml:space="preserve">track the results the weight percentage of hydrogen </w:t>
      </w:r>
      <w:r w:rsidR="002C3844">
        <w:t>is</w:t>
      </w:r>
      <w:r w:rsidR="00E11D9D">
        <w:t xml:space="preserve"> recorded </w:t>
      </w:r>
      <w:r w:rsidR="00D5647A">
        <w:t xml:space="preserve">and compared to 2% to verify the requirement. </w:t>
      </w:r>
    </w:p>
    <w:p w14:paraId="5A052A77" w14:textId="133AF3B2" w:rsidR="00F32B56" w:rsidRDefault="00F32B56" w:rsidP="008D7EE7"/>
    <w:p w14:paraId="57A3ACAF" w14:textId="14BD989F" w:rsidR="00F32B56" w:rsidRPr="00996EA6" w:rsidRDefault="00F32B56" w:rsidP="00996EA6">
      <w:pPr>
        <w:rPr>
          <w:b/>
        </w:rPr>
      </w:pPr>
      <w:r w:rsidRPr="00996EA6">
        <w:rPr>
          <w:b/>
        </w:rPr>
        <w:t>Requirement 7.3 Verification Plan</w:t>
      </w:r>
    </w:p>
    <w:p w14:paraId="47D1668B" w14:textId="6A50F49E" w:rsidR="00A52C15" w:rsidRPr="00471338" w:rsidRDefault="0050622E" w:rsidP="00471338">
      <w:r>
        <w:t>This gives a guide on how muc</w:t>
      </w:r>
      <w:r w:rsidR="00337F18">
        <w:t xml:space="preserve">h of each ingredient needs to be purchased </w:t>
      </w:r>
      <w:r w:rsidR="00F32838">
        <w:t>to</w:t>
      </w:r>
      <w:r w:rsidR="00337F18">
        <w:t xml:space="preserve"> store </w:t>
      </w:r>
      <w:r w:rsidR="00F938CA">
        <w:t xml:space="preserve">at least 0.04 grams of hydrogen. </w:t>
      </w:r>
      <w:r w:rsidR="00D62A20">
        <w:t xml:space="preserve">This </w:t>
      </w:r>
      <w:r w:rsidR="00DA3783">
        <w:t>is</w:t>
      </w:r>
      <w:r w:rsidR="00D62A20">
        <w:t xml:space="preserve"> verified </w:t>
      </w:r>
      <w:r w:rsidR="00750220">
        <w:t xml:space="preserve">by </w:t>
      </w:r>
      <w:r w:rsidR="006244B8">
        <w:t xml:space="preserve">synthesizing the material </w:t>
      </w:r>
      <w:r w:rsidR="007877C2">
        <w:t xml:space="preserve">and </w:t>
      </w:r>
      <w:r w:rsidR="0042486C">
        <w:t xml:space="preserve">weighing it to verify that it is at least </w:t>
      </w:r>
      <w:r w:rsidR="00603377">
        <w:t>2</w:t>
      </w:r>
      <w:r w:rsidR="00812C26">
        <w:t>0</w:t>
      </w:r>
      <w:r w:rsidR="00603377">
        <w:t xml:space="preserve"> grams</w:t>
      </w:r>
      <w:r w:rsidR="004743C9">
        <w:t xml:space="preserve">. </w:t>
      </w:r>
      <w:r w:rsidR="0035557B">
        <w:t xml:space="preserve">The tools necessary for the experiment are </w:t>
      </w:r>
      <w:r w:rsidR="00105ED0">
        <w:t xml:space="preserve">a </w:t>
      </w:r>
      <w:r w:rsidR="00DC22A5">
        <w:t>scientific</w:t>
      </w:r>
      <w:r w:rsidR="00105ED0">
        <w:t xml:space="preserve"> scale, </w:t>
      </w:r>
      <w:r w:rsidR="006222FA">
        <w:t>urea</w:t>
      </w:r>
      <w:r w:rsidR="00105ED0">
        <w:t xml:space="preserve">, and </w:t>
      </w:r>
      <w:r w:rsidR="00141D53">
        <w:t>l</w:t>
      </w:r>
      <w:commentRangeStart w:id="79"/>
      <w:r w:rsidR="008D4B32">
        <w:t xml:space="preserve">ithium </w:t>
      </w:r>
      <w:r w:rsidR="00141D53">
        <w:t>c</w:t>
      </w:r>
      <w:r w:rsidR="008D4B32">
        <w:t>hloride</w:t>
      </w:r>
      <w:commentRangeEnd w:id="79"/>
      <w:r w:rsidR="00103AEE">
        <w:rPr>
          <w:rStyle w:val="CommentReference"/>
        </w:rPr>
        <w:commentReference w:id="79"/>
      </w:r>
      <w:r w:rsidR="00105ED0">
        <w:t xml:space="preserve">. </w:t>
      </w:r>
      <w:r w:rsidR="0069421E">
        <w:t xml:space="preserve">This test </w:t>
      </w:r>
      <w:r w:rsidR="00DA3783">
        <w:t>is</w:t>
      </w:r>
      <w:r w:rsidR="0069421E">
        <w:t xml:space="preserve"> performed in the </w:t>
      </w:r>
      <w:r w:rsidR="00D806E2">
        <w:t>materials lab</w:t>
      </w:r>
      <w:r w:rsidR="009E0978">
        <w:t xml:space="preserve"> and t</w:t>
      </w:r>
      <w:r w:rsidR="009C05E4">
        <w:t xml:space="preserve">he results </w:t>
      </w:r>
      <w:r w:rsidR="00DA3783">
        <w:t>are</w:t>
      </w:r>
      <w:r w:rsidR="00AD6C97">
        <w:t xml:space="preserve"> recorded in </w:t>
      </w:r>
      <w:r w:rsidR="00402B4C">
        <w:t xml:space="preserve">the final report. </w:t>
      </w:r>
    </w:p>
    <w:p w14:paraId="0CE5454F" w14:textId="77777777" w:rsidR="007220AB" w:rsidRDefault="007220AB" w:rsidP="15744731"/>
    <w:p w14:paraId="44E383D4" w14:textId="17197EC7" w:rsidR="00BE2DC5" w:rsidRPr="00996EA6" w:rsidRDefault="00BE2DC5" w:rsidP="00996EA6">
      <w:pPr>
        <w:rPr>
          <w:b/>
          <w:sz w:val="28"/>
          <w:szCs w:val="28"/>
        </w:rPr>
      </w:pPr>
      <w:r w:rsidRPr="00996EA6">
        <w:rPr>
          <w:b/>
          <w:sz w:val="28"/>
          <w:szCs w:val="28"/>
        </w:rPr>
        <w:t>Subsystem Summary</w:t>
      </w:r>
    </w:p>
    <w:p w14:paraId="6A1485C9" w14:textId="3EC55054" w:rsidR="009E0978" w:rsidRDefault="009E0978" w:rsidP="009E0978">
      <w:r>
        <w:t>The material storage, graphitic carbon nitride, must store 0.04 grams of the available hydrogen produced and release it with an efficiency of 50%.</w:t>
      </w:r>
      <w:r w:rsidR="00750E0E">
        <w:t xml:space="preserve"> Based on these requirements, the material must also release</w:t>
      </w:r>
      <w:r w:rsidR="00167865">
        <w:t xml:space="preserve"> the hydrogen, have a capacity of 2%</w:t>
      </w:r>
      <w:r w:rsidR="00140381">
        <w:t xml:space="preserve"> </w:t>
      </w:r>
      <w:proofErr w:type="spellStart"/>
      <w:r w:rsidR="00140381">
        <w:t>wt</w:t>
      </w:r>
      <w:proofErr w:type="spellEnd"/>
      <w:r w:rsidR="00140381">
        <w:t xml:space="preserve"> hydrogen, and </w:t>
      </w:r>
      <w:r w:rsidR="00D4659B">
        <w:t>make at least 2</w:t>
      </w:r>
      <w:r w:rsidR="00812C26">
        <w:t>0</w:t>
      </w:r>
      <w:r w:rsidR="00D4659B">
        <w:t xml:space="preserve"> grams.</w:t>
      </w:r>
      <w:r>
        <w:t xml:space="preserve"> </w:t>
      </w:r>
      <w:r w:rsidR="00924487">
        <w:t xml:space="preserve">According to research and </w:t>
      </w:r>
      <w:r w:rsidR="00FA0585">
        <w:t xml:space="preserve">analysis, the lithium doped graphitic carbon nitride meets these requirements. </w:t>
      </w:r>
      <w:r w:rsidR="000D1F99">
        <w:t xml:space="preserve">The subsystem requirement verification table can be found in Appendix </w:t>
      </w:r>
      <w:r w:rsidR="006842BA">
        <w:t>E</w:t>
      </w:r>
      <w:r w:rsidR="000D1F99">
        <w:t xml:space="preserve">. </w:t>
      </w:r>
    </w:p>
    <w:p w14:paraId="6E2AB5F5" w14:textId="77777777" w:rsidR="00322040" w:rsidRDefault="00322040" w:rsidP="00322040"/>
    <w:p w14:paraId="49E082F2" w14:textId="77777777" w:rsidR="009D7402" w:rsidRDefault="009D7402" w:rsidP="009D7402">
      <w:pPr>
        <w:pStyle w:val="Heading1"/>
      </w:pPr>
      <w:bookmarkStart w:id="80" w:name="_Toc121574923"/>
      <w:bookmarkStart w:id="81" w:name="_Toc121686612"/>
      <w:r>
        <w:t>System Integration</w:t>
      </w:r>
      <w:bookmarkEnd w:id="80"/>
      <w:bookmarkEnd w:id="81"/>
    </w:p>
    <w:p w14:paraId="450C6C35" w14:textId="77777777" w:rsidR="009D7402" w:rsidRPr="00996EA6" w:rsidRDefault="009D7402" w:rsidP="00996EA6">
      <w:pPr>
        <w:rPr>
          <w:b/>
          <w:sz w:val="28"/>
          <w:szCs w:val="28"/>
        </w:rPr>
      </w:pPr>
      <w:commentRangeStart w:id="82"/>
      <w:r w:rsidRPr="00996EA6">
        <w:rPr>
          <w:b/>
          <w:sz w:val="28"/>
          <w:szCs w:val="28"/>
        </w:rPr>
        <w:t>Definition</w:t>
      </w:r>
      <w:commentRangeEnd w:id="82"/>
      <w:r w:rsidR="00894C2A">
        <w:rPr>
          <w:rStyle w:val="CommentReference"/>
        </w:rPr>
        <w:commentReference w:id="82"/>
      </w:r>
    </w:p>
    <w:p w14:paraId="08A0157C" w14:textId="751A6777" w:rsidR="009D7402" w:rsidRDefault="009D7402" w:rsidP="005A3CB7">
      <w:r>
        <w:t xml:space="preserve">System Integration </w:t>
      </w:r>
      <w:r w:rsidR="00C43F05">
        <w:t xml:space="preserve">reviews the steps that ERH2 will use when </w:t>
      </w:r>
      <w:r w:rsidR="00253F1A">
        <w:t xml:space="preserve">designing, building, and testing each connection </w:t>
      </w:r>
      <w:r w:rsidR="00B355F7">
        <w:t>where two or more subsystems m</w:t>
      </w:r>
      <w:r w:rsidR="00095134">
        <w:t xml:space="preserve">eet. </w:t>
      </w:r>
      <w:r w:rsidR="00E606B0">
        <w:t>Subsystem r</w:t>
      </w:r>
      <w:r w:rsidR="00095134">
        <w:t>equirements 8.1, 8.2, and 8.3</w:t>
      </w:r>
      <w:r w:rsidR="00935E2C">
        <w:t xml:space="preserve"> </w:t>
      </w:r>
      <w:r w:rsidR="004342F0">
        <w:t>enforce ERH2’s design for the electroly</w:t>
      </w:r>
      <w:r w:rsidR="00AE63D7">
        <w:t>sis</w:t>
      </w:r>
      <w:r w:rsidR="004342F0">
        <w:t>, the pressure ga</w:t>
      </w:r>
      <w:r w:rsidR="00EE5871">
        <w:t>uge, and the material storage respectively.</w:t>
      </w:r>
      <w:r w:rsidR="00926782">
        <w:t xml:space="preserve"> </w:t>
      </w:r>
      <w:r w:rsidR="005C4E26">
        <w:t>There will be several fittings that consist of the following: The barbed fitting</w:t>
      </w:r>
      <w:r w:rsidR="00CB7926">
        <w:t xml:space="preserve">, the </w:t>
      </w:r>
      <w:r w:rsidR="00F14B1D">
        <w:t>3</w:t>
      </w:r>
      <w:r w:rsidR="001159DF">
        <w:t xml:space="preserve"> </w:t>
      </w:r>
      <w:r w:rsidR="00F14B1D">
        <w:t xml:space="preserve">way </w:t>
      </w:r>
      <w:r w:rsidR="001159DF">
        <w:t>barbed insert, the 3 way diverting valve, and the rubber stopper.</w:t>
      </w:r>
      <w:r w:rsidR="002C7416">
        <w:t xml:space="preserve"> Each primary interface has</w:t>
      </w:r>
      <w:r w:rsidR="000D0A5F">
        <w:t xml:space="preserve"> its own </w:t>
      </w:r>
      <w:r w:rsidR="00D85A8B">
        <w:t>detailed section</w:t>
      </w:r>
      <w:r w:rsidR="006B062F">
        <w:t>s continued in the System Integration.</w:t>
      </w:r>
      <w:r w:rsidR="002C7416">
        <w:t xml:space="preserve"> </w:t>
      </w:r>
    </w:p>
    <w:p w14:paraId="4E5CA4F9" w14:textId="77777777" w:rsidR="00FE0807" w:rsidRDefault="00FE0807" w:rsidP="009D7402">
      <w:pPr>
        <w:pStyle w:val="Heading2"/>
      </w:pPr>
    </w:p>
    <w:p w14:paraId="386E41BA" w14:textId="2E77062E" w:rsidR="009D7402" w:rsidRPr="00996EA6" w:rsidRDefault="009D7402" w:rsidP="00996EA6">
      <w:pPr>
        <w:rPr>
          <w:b/>
          <w:sz w:val="28"/>
          <w:szCs w:val="28"/>
        </w:rPr>
      </w:pPr>
      <w:r w:rsidRPr="00996EA6">
        <w:rPr>
          <w:b/>
          <w:sz w:val="28"/>
          <w:szCs w:val="28"/>
        </w:rPr>
        <w:t>Requirements</w:t>
      </w:r>
    </w:p>
    <w:p w14:paraId="5B4CC29B" w14:textId="77777777" w:rsidR="008E40B0" w:rsidRDefault="008E40B0" w:rsidP="008E40B0">
      <w:r>
        <w:t xml:space="preserve">8.1 All interfaces at the </w:t>
      </w:r>
      <w:proofErr w:type="spellStart"/>
      <w:r>
        <w:t>electrolyzer</w:t>
      </w:r>
      <w:proofErr w:type="spellEnd"/>
      <w:r>
        <w:t xml:space="preserve"> will be properly accounted for and sized.</w:t>
      </w:r>
    </w:p>
    <w:p w14:paraId="2AD297F7" w14:textId="77777777" w:rsidR="008E40B0" w:rsidRDefault="008E40B0" w:rsidP="008E40B0">
      <w:pPr>
        <w:rPr>
          <w:rFonts w:eastAsiaTheme="minorHAnsi" w:cstheme="minorBidi"/>
          <w:szCs w:val="22"/>
        </w:rPr>
      </w:pPr>
      <w:r>
        <w:t>8.2 All interfaces at the pressure gauge interface will be properly accounted for and sized.</w:t>
      </w:r>
    </w:p>
    <w:p w14:paraId="6C1CA888" w14:textId="77777777" w:rsidR="008E40B0" w:rsidRDefault="008E40B0" w:rsidP="008E40B0">
      <w:r>
        <w:t>8.3 All interfaces at the material storage interface will be properly accounted for and sized.</w:t>
      </w:r>
    </w:p>
    <w:p w14:paraId="399A1609" w14:textId="77777777" w:rsidR="00FE0807" w:rsidRDefault="00FE0807" w:rsidP="009D7402">
      <w:pPr>
        <w:pStyle w:val="Heading2"/>
      </w:pPr>
    </w:p>
    <w:p w14:paraId="047C47A2" w14:textId="03FD2398" w:rsidR="009D7402" w:rsidRPr="00996EA6" w:rsidRDefault="009D7402" w:rsidP="00996EA6">
      <w:pPr>
        <w:rPr>
          <w:b/>
          <w:sz w:val="28"/>
          <w:szCs w:val="28"/>
        </w:rPr>
      </w:pPr>
      <w:r w:rsidRPr="00996EA6">
        <w:rPr>
          <w:b/>
          <w:sz w:val="28"/>
          <w:szCs w:val="28"/>
        </w:rPr>
        <w:t>Integration</w:t>
      </w:r>
    </w:p>
    <w:p w14:paraId="4D2F1182" w14:textId="09BA597B" w:rsidR="00536371" w:rsidRDefault="00E83280" w:rsidP="00536371">
      <w:pPr>
        <w:keepNext/>
      </w:pPr>
      <w:r>
        <w:rPr>
          <w:noProof/>
        </w:rPr>
        <w:t>Throughout the system, several primary interfac</w:t>
      </w:r>
      <w:r w:rsidR="00453559">
        <w:rPr>
          <w:noProof/>
        </w:rPr>
        <w:t xml:space="preserve">ers </w:t>
      </w:r>
      <w:r w:rsidR="00AE63D7">
        <w:rPr>
          <w:noProof/>
        </w:rPr>
        <w:t>are</w:t>
      </w:r>
      <w:r w:rsidR="000016D1">
        <w:rPr>
          <w:noProof/>
        </w:rPr>
        <w:t xml:space="preserve"> installed </w:t>
      </w:r>
      <w:r w:rsidR="00AE63D7">
        <w:rPr>
          <w:noProof/>
        </w:rPr>
        <w:t xml:space="preserve">to </w:t>
      </w:r>
      <w:r w:rsidR="00F530C4">
        <w:rPr>
          <w:noProof/>
        </w:rPr>
        <w:t xml:space="preserve">ensure </w:t>
      </w:r>
      <w:r w:rsidR="00220760">
        <w:rPr>
          <w:noProof/>
        </w:rPr>
        <w:t>leak</w:t>
      </w:r>
      <w:r w:rsidR="00B422DD">
        <w:rPr>
          <w:noProof/>
        </w:rPr>
        <w:t>-proof connections</w:t>
      </w:r>
      <w:r w:rsidR="00EE0A85">
        <w:rPr>
          <w:noProof/>
        </w:rPr>
        <w:t xml:space="preserve">. </w:t>
      </w:r>
      <w:r w:rsidR="00A367CC">
        <w:rPr>
          <w:noProof/>
        </w:rPr>
        <w:t xml:space="preserve">The term </w:t>
      </w:r>
      <w:r w:rsidR="008F66E4">
        <w:rPr>
          <w:noProof/>
        </w:rPr>
        <w:t>Primary Interface</w:t>
      </w:r>
      <w:r w:rsidR="00E01158">
        <w:rPr>
          <w:noProof/>
        </w:rPr>
        <w:t xml:space="preserve"> is given to any componet or componets</w:t>
      </w:r>
      <w:r w:rsidR="009A7D7B">
        <w:rPr>
          <w:noProof/>
        </w:rPr>
        <w:t xml:space="preserve"> that connect two or more </w:t>
      </w:r>
      <w:r w:rsidR="009659E3">
        <w:rPr>
          <w:noProof/>
        </w:rPr>
        <w:t xml:space="preserve">subsystems. </w:t>
      </w:r>
      <w:r w:rsidR="002511EE">
        <w:rPr>
          <w:noProof/>
        </w:rPr>
        <w:t xml:space="preserve">A </w:t>
      </w:r>
      <w:r w:rsidR="00830455">
        <w:rPr>
          <w:noProof/>
        </w:rPr>
        <w:t>system map</w:t>
      </w:r>
      <w:r w:rsidR="00F65411">
        <w:rPr>
          <w:noProof/>
        </w:rPr>
        <w:t>, Figure 9,</w:t>
      </w:r>
      <w:r w:rsidR="00830455">
        <w:rPr>
          <w:noProof/>
        </w:rPr>
        <w:t xml:space="preserve"> has been created to aid with </w:t>
      </w:r>
      <w:r w:rsidR="001B14A2">
        <w:rPr>
          <w:noProof/>
        </w:rPr>
        <w:t xml:space="preserve">locating each primary interface. </w:t>
      </w:r>
      <w:r w:rsidR="00754134">
        <w:rPr>
          <w:noProof/>
        </w:rPr>
        <w:t xml:space="preserve"> </w:t>
      </w:r>
      <w:r w:rsidR="001B14A2">
        <w:rPr>
          <w:noProof/>
        </w:rPr>
        <w:t xml:space="preserve"> </w:t>
      </w:r>
      <w:r w:rsidR="00AE0524">
        <w:rPr>
          <w:noProof/>
        </w:rPr>
        <w:drawing>
          <wp:inline distT="0" distB="0" distL="0" distR="0" wp14:anchorId="27640B33" wp14:editId="21641936">
            <wp:extent cx="5943600" cy="3593465"/>
            <wp:effectExtent l="0" t="0" r="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0"/>
                    <a:stretch>
                      <a:fillRect/>
                    </a:stretch>
                  </pic:blipFill>
                  <pic:spPr>
                    <a:xfrm>
                      <a:off x="0" y="0"/>
                      <a:ext cx="5943600" cy="3593465"/>
                    </a:xfrm>
                    <a:prstGeom prst="rect">
                      <a:avLst/>
                    </a:prstGeom>
                  </pic:spPr>
                </pic:pic>
              </a:graphicData>
            </a:graphic>
          </wp:inline>
        </w:drawing>
      </w:r>
    </w:p>
    <w:p w14:paraId="0FF47D46" w14:textId="0EE1A434" w:rsidR="0086181D" w:rsidRPr="00536371" w:rsidRDefault="00536371" w:rsidP="00536371">
      <w:pPr>
        <w:pStyle w:val="Caption"/>
        <w:jc w:val="center"/>
        <w:rPr>
          <w:i w:val="0"/>
          <w:color w:val="auto"/>
        </w:rPr>
      </w:pPr>
      <w:bookmarkStart w:id="83" w:name="_Toc121686637"/>
      <w:r w:rsidRPr="00536371">
        <w:rPr>
          <w:i w:val="0"/>
          <w:iCs w:val="0"/>
          <w:color w:val="auto"/>
        </w:rPr>
        <w:t xml:space="preserve">Figure </w:t>
      </w:r>
      <w:r w:rsidRPr="00536371">
        <w:rPr>
          <w:i w:val="0"/>
          <w:iCs w:val="0"/>
          <w:color w:val="auto"/>
        </w:rPr>
        <w:fldChar w:fldCharType="begin"/>
      </w:r>
      <w:r w:rsidRPr="00536371">
        <w:rPr>
          <w:i w:val="0"/>
          <w:iCs w:val="0"/>
          <w:color w:val="auto"/>
        </w:rPr>
        <w:instrText xml:space="preserve"> SEQ Figure \* ARABIC </w:instrText>
      </w:r>
      <w:r w:rsidRPr="00536371">
        <w:rPr>
          <w:i w:val="0"/>
          <w:iCs w:val="0"/>
          <w:color w:val="auto"/>
        </w:rPr>
        <w:fldChar w:fldCharType="separate"/>
      </w:r>
      <w:r w:rsidR="00B34FD8">
        <w:rPr>
          <w:i w:val="0"/>
          <w:iCs w:val="0"/>
          <w:noProof/>
          <w:color w:val="auto"/>
        </w:rPr>
        <w:t>10</w:t>
      </w:r>
      <w:r w:rsidRPr="00536371">
        <w:rPr>
          <w:i w:val="0"/>
          <w:iCs w:val="0"/>
          <w:color w:val="auto"/>
        </w:rPr>
        <w:fldChar w:fldCharType="end"/>
      </w:r>
      <w:r w:rsidRPr="00536371">
        <w:rPr>
          <w:i w:val="0"/>
          <w:iCs w:val="0"/>
          <w:color w:val="auto"/>
        </w:rPr>
        <w:t>: Primary Interface Map</w:t>
      </w:r>
      <w:bookmarkEnd w:id="83"/>
    </w:p>
    <w:p w14:paraId="79E2FF48" w14:textId="67B276C6" w:rsidR="00340605" w:rsidRDefault="00F555BD" w:rsidP="00340605">
      <w:r>
        <w:t>Along with a</w:t>
      </w:r>
      <w:r w:rsidR="00CC3D73">
        <w:t xml:space="preserve"> </w:t>
      </w:r>
      <w:r w:rsidR="00AD6063">
        <w:t>magnified</w:t>
      </w:r>
      <w:r w:rsidR="00CC3D73">
        <w:t xml:space="preserve"> image of the primary interface, </w:t>
      </w:r>
      <w:r w:rsidR="00A50E42">
        <w:t>more</w:t>
      </w:r>
      <w:r w:rsidR="00CC3D73">
        <w:t xml:space="preserve"> information has also been attached such as the material type and </w:t>
      </w:r>
      <w:r w:rsidR="00E93C25">
        <w:t xml:space="preserve">major </w:t>
      </w:r>
      <w:r w:rsidR="00CC3D73">
        <w:t>dimensions</w:t>
      </w:r>
      <w:r w:rsidR="0019625D">
        <w:t>.</w:t>
      </w:r>
      <w:r w:rsidR="000230F5">
        <w:t xml:space="preserve"> A further </w:t>
      </w:r>
      <w:r w:rsidR="000E789F">
        <w:t xml:space="preserve">induvial analysis will be </w:t>
      </w:r>
      <w:r w:rsidR="00637359">
        <w:t>conducted on</w:t>
      </w:r>
      <w:r w:rsidR="000E789F">
        <w:t xml:space="preserve"> each primary interface. </w:t>
      </w:r>
    </w:p>
    <w:p w14:paraId="78B92695" w14:textId="77777777" w:rsidR="00637359" w:rsidRDefault="00637359" w:rsidP="00340605"/>
    <w:p w14:paraId="6D137555" w14:textId="2C88ED01" w:rsidR="00637359" w:rsidRDefault="007F00ED" w:rsidP="00340605">
      <w:pPr>
        <w:rPr>
          <w:b/>
          <w:bCs/>
          <w:sz w:val="28"/>
          <w:szCs w:val="28"/>
        </w:rPr>
      </w:pPr>
      <w:r>
        <w:rPr>
          <w:b/>
          <w:bCs/>
          <w:sz w:val="28"/>
          <w:szCs w:val="28"/>
        </w:rPr>
        <w:t>Barbed Fitting</w:t>
      </w:r>
    </w:p>
    <w:p w14:paraId="2236980A" w14:textId="39A06890" w:rsidR="00394266" w:rsidRPr="00F926AE" w:rsidRDefault="00F926AE" w:rsidP="00340605">
      <w:r>
        <w:t xml:space="preserve">The barbed fitting </w:t>
      </w:r>
      <w:r w:rsidR="00EF0EA1">
        <w:t xml:space="preserve">connects the </w:t>
      </w:r>
      <w:proofErr w:type="spellStart"/>
      <w:r w:rsidR="009A78D7">
        <w:t>electrolyzer</w:t>
      </w:r>
      <w:proofErr w:type="spellEnd"/>
      <w:r w:rsidR="009A78D7">
        <w:t xml:space="preserve"> to the </w:t>
      </w:r>
      <w:r w:rsidR="00673383">
        <w:t xml:space="preserve">piping subsystem. The casing for the </w:t>
      </w:r>
      <w:proofErr w:type="spellStart"/>
      <w:r w:rsidR="00673383">
        <w:t>electrolyzer</w:t>
      </w:r>
      <w:proofErr w:type="spellEnd"/>
      <w:r w:rsidR="00673383">
        <w:t xml:space="preserve"> </w:t>
      </w:r>
      <w:r w:rsidR="00651E56">
        <w:t xml:space="preserve">is </w:t>
      </w:r>
      <w:r w:rsidR="00DF248B">
        <w:t xml:space="preserve">Plexiglass and the piping is ¼ ID PTFE </w:t>
      </w:r>
      <w:r w:rsidR="008A5481">
        <w:t>piping</w:t>
      </w:r>
      <w:r w:rsidR="007D16FB">
        <w:t xml:space="preserve">. </w:t>
      </w:r>
      <w:r w:rsidR="005D4848">
        <w:t>To</w:t>
      </w:r>
      <w:r w:rsidR="007D16FB">
        <w:t xml:space="preserve"> </w:t>
      </w:r>
      <w:r w:rsidR="00997156">
        <w:t xml:space="preserve">achieve an airtight connection, </w:t>
      </w:r>
      <w:r w:rsidR="00F65411">
        <w:t>A</w:t>
      </w:r>
      <w:r w:rsidR="00997156">
        <w:t xml:space="preserve"> </w:t>
      </w:r>
      <w:r w:rsidR="00E203A7">
        <w:t>stainless-steel</w:t>
      </w:r>
      <w:r w:rsidR="006F0977">
        <w:t xml:space="preserve"> barbed fitting</w:t>
      </w:r>
      <w:r w:rsidR="00F65411">
        <w:t xml:space="preserve"> is used</w:t>
      </w:r>
      <w:r w:rsidR="006F0977">
        <w:t>. The</w:t>
      </w:r>
      <w:r w:rsidR="006864BA">
        <w:t xml:space="preserve"> </w:t>
      </w:r>
      <w:proofErr w:type="spellStart"/>
      <w:r w:rsidR="006864BA">
        <w:t>electrolyzer</w:t>
      </w:r>
      <w:proofErr w:type="spellEnd"/>
      <w:r w:rsidR="006864BA">
        <w:t xml:space="preserve"> </w:t>
      </w:r>
      <w:r w:rsidR="00BF5827">
        <w:t>fitting</w:t>
      </w:r>
      <w:ins w:id="84" w:author="Spiller, Hannah G." w:date="2022-12-11T11:55:00Z">
        <w:r w:rsidR="00BF5827">
          <w:t xml:space="preserve"> </w:t>
        </w:r>
      </w:ins>
      <w:r w:rsidR="006864BA">
        <w:t>is a ¼</w:t>
      </w:r>
      <w:r w:rsidR="002C0AED">
        <w:t xml:space="preserve"> </w:t>
      </w:r>
      <w:r w:rsidR="00E203A7">
        <w:t xml:space="preserve">in, </w:t>
      </w:r>
      <w:r w:rsidR="006864BA">
        <w:t>18 TPI</w:t>
      </w:r>
      <w:r w:rsidR="00E203A7">
        <w:t xml:space="preserve"> male threaded adaptor with a ¼ in</w:t>
      </w:r>
      <w:r w:rsidR="00E92180">
        <w:t>ch</w:t>
      </w:r>
      <w:r w:rsidR="00E203A7">
        <w:t xml:space="preserve"> ID male barbed fitting.</w:t>
      </w:r>
      <w:r w:rsidR="00174ACD">
        <w:t xml:space="preserve"> </w:t>
      </w:r>
      <w:r w:rsidR="00004D2E">
        <w:t xml:space="preserve">The barbed insert </w:t>
      </w:r>
      <w:r w:rsidR="00A50E42">
        <w:t>can slip</w:t>
      </w:r>
      <w:r w:rsidR="00004D2E">
        <w:t xml:space="preserve"> </w:t>
      </w:r>
      <w:r w:rsidR="00A50E42">
        <w:t>onto</w:t>
      </w:r>
      <w:r w:rsidR="00004D2E">
        <w:t xml:space="preserve"> the PTFE piping </w:t>
      </w:r>
      <w:r w:rsidR="00A27A07">
        <w:t>and form an airtight seal</w:t>
      </w:r>
      <w:r w:rsidR="00B764DF">
        <w:t>.</w:t>
      </w:r>
      <w:r w:rsidR="00C455BD">
        <w:t xml:space="preserve"> </w:t>
      </w:r>
      <w:commentRangeStart w:id="85"/>
      <w:r w:rsidR="00C455BD">
        <w:t>Figure 1</w:t>
      </w:r>
      <w:r w:rsidR="000D485D">
        <w:t>1</w:t>
      </w:r>
      <w:r w:rsidR="00C455BD">
        <w:t xml:space="preserve"> </w:t>
      </w:r>
      <w:r w:rsidR="00D41DC0">
        <w:t>the barbed insert.</w:t>
      </w:r>
      <w:commentRangeEnd w:id="85"/>
      <w:r w:rsidR="005D2F20">
        <w:rPr>
          <w:rStyle w:val="CommentReference"/>
        </w:rPr>
        <w:commentReference w:id="85"/>
      </w:r>
    </w:p>
    <w:p w14:paraId="45184532" w14:textId="234E9B71" w:rsidR="00250DEE" w:rsidRDefault="00BE6C02" w:rsidP="00250DEE">
      <w:pPr>
        <w:pStyle w:val="Caption"/>
        <w:keepNext/>
        <w:jc w:val="center"/>
      </w:pPr>
      <w:r>
        <w:rPr>
          <w:noProof/>
        </w:rPr>
        <mc:AlternateContent>
          <mc:Choice Requires="wps">
            <w:drawing>
              <wp:anchor distT="45720" distB="45720" distL="114300" distR="114300" simplePos="0" relativeHeight="251658257" behindDoc="0" locked="0" layoutInCell="1" allowOverlap="1" wp14:anchorId="56798F2E" wp14:editId="5C809E8B">
                <wp:simplePos x="0" y="0"/>
                <wp:positionH relativeFrom="column">
                  <wp:posOffset>5629275</wp:posOffset>
                </wp:positionH>
                <wp:positionV relativeFrom="paragraph">
                  <wp:posOffset>360045</wp:posOffset>
                </wp:positionV>
                <wp:extent cx="1000125" cy="1404620"/>
                <wp:effectExtent l="0" t="0" r="28575" b="1016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4256F6A8" w14:textId="7566A03D" w:rsidR="00BE6C02" w:rsidRDefault="00BE6C02" w:rsidP="00BE6C02">
                            <w:r>
                              <w:t>¼ in ID</w:t>
                            </w:r>
                            <w:r w:rsidR="00155D05">
                              <w:t>, 18 TPI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574B944">
              <v:shape id="Text Box 2" style="position:absolute;left:0;text-align:left;margin-left:443.25pt;margin-top:28.35pt;width:78.75pt;height:110.6pt;z-index:25165825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3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" w14:anchorId="56798F2E">
                <v:textbox style="mso-fit-shape-to-text:t">
                  <w:txbxContent>
                    <w:p w:rsidR="00BE6C02" w:rsidP="00BE6C02" w:rsidRDefault="00BE6C02" w14:paraId="591110CA" w14:textId="7566A03D">
                      <w:r>
                        <w:t>¼ in ID</w:t>
                      </w:r>
                      <w:r w:rsidR="00155D05">
                        <w:t>, 18 TPI</w:t>
                      </w:r>
                    </w:p>
                  </w:txbxContent>
                </v:textbox>
                <w10:wrap type="square"/>
              </v:shape>
            </w:pict>
          </mc:Fallback>
        </mc:AlternateContent>
      </w:r>
      <w:r w:rsidR="00DF403C">
        <w:rPr>
          <w:noProof/>
        </w:rPr>
        <mc:AlternateContent>
          <mc:Choice Requires="wps">
            <w:drawing>
              <wp:anchor distT="45720" distB="45720" distL="114300" distR="114300" simplePos="0" relativeHeight="251658256" behindDoc="0" locked="0" layoutInCell="1" allowOverlap="1" wp14:anchorId="1606129D" wp14:editId="007EE1E9">
                <wp:simplePos x="0" y="0"/>
                <wp:positionH relativeFrom="column">
                  <wp:posOffset>-581025</wp:posOffset>
                </wp:positionH>
                <wp:positionV relativeFrom="paragraph">
                  <wp:posOffset>219075</wp:posOffset>
                </wp:positionV>
                <wp:extent cx="1000125" cy="1404620"/>
                <wp:effectExtent l="0" t="0" r="28575" b="1016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7E26D4B4" w14:textId="045DC263" w:rsidR="00DF403C" w:rsidRDefault="00BE6C02">
                            <w:r>
                              <w:t>¼ in ID Barb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75FC889">
              <v:shape id="_x0000_s1033" style="position:absolute;left:0;text-align:left;margin-left:-45.75pt;margin-top:17.25pt;width:78.75pt;height:110.6pt;z-index:25165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" w14:anchorId="1606129D">
                <v:textbox style="mso-fit-shape-to-text:t">
                  <w:txbxContent>
                    <w:p w:rsidR="00DF403C" w:rsidRDefault="00BE6C02" w14:paraId="49A83EBC" w14:textId="045DC263">
                      <w:r>
                        <w:t>¼ in ID Barb</w:t>
                      </w:r>
                    </w:p>
                  </w:txbxContent>
                </v:textbox>
                <w10:wrap type="square"/>
              </v:shape>
            </w:pict>
          </mc:Fallback>
        </mc:AlternateContent>
      </w:r>
      <w:r w:rsidR="00DF403C">
        <w:rPr>
          <w:noProof/>
        </w:rPr>
        <mc:AlternateContent>
          <mc:Choice Requires="wps">
            <w:drawing>
              <wp:anchor distT="0" distB="0" distL="114300" distR="114300" simplePos="0" relativeHeight="251658255" behindDoc="0" locked="0" layoutInCell="1" allowOverlap="1" wp14:anchorId="5D38A94D" wp14:editId="16FD9E7F">
                <wp:simplePos x="0" y="0"/>
                <wp:positionH relativeFrom="column">
                  <wp:posOffset>3943350</wp:posOffset>
                </wp:positionH>
                <wp:positionV relativeFrom="paragraph">
                  <wp:posOffset>628650</wp:posOffset>
                </wp:positionV>
                <wp:extent cx="1695450" cy="438150"/>
                <wp:effectExtent l="38100" t="19050" r="19050" b="76200"/>
                <wp:wrapNone/>
                <wp:docPr id="33" name="Straight Arrow Connector 33"/>
                <wp:cNvGraphicFramePr/>
                <a:graphic xmlns:a="http://schemas.openxmlformats.org/drawingml/2006/main">
                  <a:graphicData uri="http://schemas.microsoft.com/office/word/2010/wordprocessingShape">
                    <wps:wsp>
                      <wps:cNvCnPr/>
                      <wps:spPr>
                        <a:xfrm flipH="1">
                          <a:off x="0" y="0"/>
                          <a:ext cx="1695450" cy="4381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9D3F72C">
              <v:shapetype id="_x0000_t32" coordsize="21600,21600" o:oned="t" filled="f" o:spt="32" path="m,l21600,21600e" w14:anchorId="304E1B9D">
                <v:path fillok="f" arrowok="t" o:connecttype="none"/>
                <o:lock v:ext="edit" shapetype="t"/>
              </v:shapetype>
              <v:shape id="Straight Arrow Connector 33" style="position:absolute;margin-left:310.5pt;margin-top:49.5pt;width:133.5pt;height:34.5pt;flip:x;z-index:25165825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">
                <v:stroke joinstyle="miter" endarrow="block"/>
              </v:shape>
            </w:pict>
          </mc:Fallback>
        </mc:AlternateContent>
      </w:r>
      <w:r w:rsidR="00DF403C">
        <w:rPr>
          <w:noProof/>
        </w:rPr>
        <mc:AlternateContent>
          <mc:Choice Requires="wps">
            <w:drawing>
              <wp:anchor distT="0" distB="0" distL="114300" distR="114300" simplePos="0" relativeHeight="251658254" behindDoc="0" locked="0" layoutInCell="1" allowOverlap="1" wp14:anchorId="6C87D5B1" wp14:editId="1AB61EFE">
                <wp:simplePos x="0" y="0"/>
                <wp:positionH relativeFrom="column">
                  <wp:posOffset>533400</wp:posOffset>
                </wp:positionH>
                <wp:positionV relativeFrom="paragraph">
                  <wp:posOffset>476250</wp:posOffset>
                </wp:positionV>
                <wp:extent cx="1524000" cy="742950"/>
                <wp:effectExtent l="19050" t="19050" r="57150" b="57150"/>
                <wp:wrapNone/>
                <wp:docPr id="32" name="Straight Arrow Connector 32"/>
                <wp:cNvGraphicFramePr/>
                <a:graphic xmlns:a="http://schemas.openxmlformats.org/drawingml/2006/main">
                  <a:graphicData uri="http://schemas.microsoft.com/office/word/2010/wordprocessingShape">
                    <wps:wsp>
                      <wps:cNvCnPr/>
                      <wps:spPr>
                        <a:xfrm>
                          <a:off x="0" y="0"/>
                          <a:ext cx="1524000" cy="7429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2AB29CD">
              <v:shape id="Straight Arrow Connector 32" style="position:absolute;margin-left:42pt;margin-top:37.5pt;width:120pt;height:58.5pt;z-index:25165825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" w14:anchorId="3509B621">
                <v:stroke joinstyle="miter" endarrow="block"/>
              </v:shape>
            </w:pict>
          </mc:Fallback>
        </mc:AlternateContent>
      </w:r>
      <w:r w:rsidR="008E2F38">
        <w:rPr>
          <w:noProof/>
        </w:rPr>
        <w:drawing>
          <wp:inline distT="0" distB="0" distL="0" distR="0" wp14:anchorId="0F57B8AF" wp14:editId="63145D29">
            <wp:extent cx="3481388" cy="2344730"/>
            <wp:effectExtent l="0" t="0" r="5080" b="0"/>
            <wp:docPr id="11" name="Picture 11" descr="A close-up of a micro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388" cy="2344730"/>
                    </a:xfrm>
                    <a:prstGeom prst="rect">
                      <a:avLst/>
                    </a:prstGeom>
                  </pic:spPr>
                </pic:pic>
              </a:graphicData>
            </a:graphic>
          </wp:inline>
        </w:drawing>
      </w:r>
    </w:p>
    <w:p w14:paraId="731813C6" w14:textId="25ED377A" w:rsidR="00A0338D" w:rsidRPr="00AC0A3B" w:rsidRDefault="00250DEE" w:rsidP="00250DEE">
      <w:pPr>
        <w:pStyle w:val="Caption"/>
        <w:jc w:val="center"/>
        <w:rPr>
          <w:i w:val="0"/>
          <w:color w:val="auto"/>
        </w:rPr>
      </w:pPr>
      <w:bookmarkStart w:id="86" w:name="_Toc121686638"/>
      <w:r w:rsidRPr="00AC0A3B">
        <w:rPr>
          <w:i w:val="0"/>
          <w:color w:val="auto"/>
        </w:rPr>
        <w:t xml:space="preserve">Figure </w:t>
      </w:r>
      <w:r w:rsidRPr="00AC0A3B">
        <w:rPr>
          <w:i w:val="0"/>
          <w:color w:val="auto"/>
        </w:rPr>
        <w:fldChar w:fldCharType="begin"/>
      </w:r>
      <w:r w:rsidRPr="00AC0A3B">
        <w:rPr>
          <w:i w:val="0"/>
          <w:color w:val="auto"/>
        </w:rPr>
        <w:instrText xml:space="preserve"> SEQ Figure \* ARABIC </w:instrText>
      </w:r>
      <w:r w:rsidRPr="00AC0A3B">
        <w:rPr>
          <w:i w:val="0"/>
          <w:color w:val="auto"/>
        </w:rPr>
        <w:fldChar w:fldCharType="separate"/>
      </w:r>
      <w:r w:rsidR="00B34FD8">
        <w:rPr>
          <w:i w:val="0"/>
          <w:noProof/>
          <w:color w:val="auto"/>
        </w:rPr>
        <w:t>11</w:t>
      </w:r>
      <w:r w:rsidRPr="00AC0A3B">
        <w:rPr>
          <w:i w:val="0"/>
          <w:color w:val="auto"/>
        </w:rPr>
        <w:fldChar w:fldCharType="end"/>
      </w:r>
      <w:r w:rsidRPr="00AC0A3B">
        <w:rPr>
          <w:i w:val="0"/>
          <w:color w:val="auto"/>
        </w:rPr>
        <w:t>: Barbed</w:t>
      </w:r>
      <w:r w:rsidR="00097AF0" w:rsidRPr="00AC0A3B">
        <w:rPr>
          <w:i w:val="0"/>
          <w:color w:val="auto"/>
        </w:rPr>
        <w:t xml:space="preserve"> Fitting</w:t>
      </w:r>
      <w:bookmarkEnd w:id="86"/>
    </w:p>
    <w:p w14:paraId="296DABDB" w14:textId="6406D74F" w:rsidR="00D41DC0" w:rsidRDefault="00627A96" w:rsidP="00D41DC0">
      <w:pPr>
        <w:rPr>
          <w:b/>
          <w:bCs/>
          <w:sz w:val="28"/>
          <w:szCs w:val="28"/>
        </w:rPr>
      </w:pPr>
      <w:r>
        <w:rPr>
          <w:b/>
          <w:bCs/>
          <w:sz w:val="28"/>
          <w:szCs w:val="28"/>
        </w:rPr>
        <w:t>3</w:t>
      </w:r>
      <w:r w:rsidR="005F6335">
        <w:rPr>
          <w:b/>
          <w:bCs/>
          <w:sz w:val="28"/>
          <w:szCs w:val="28"/>
        </w:rPr>
        <w:t xml:space="preserve"> </w:t>
      </w:r>
      <w:r>
        <w:rPr>
          <w:b/>
          <w:bCs/>
          <w:sz w:val="28"/>
          <w:szCs w:val="28"/>
        </w:rPr>
        <w:t>Way Barbed Insert</w:t>
      </w:r>
    </w:p>
    <w:p w14:paraId="6AE4AB8D" w14:textId="2565ED4B" w:rsidR="00D211F3" w:rsidRPr="00E84B14" w:rsidRDefault="00E84B14" w:rsidP="00D41DC0">
      <w:r>
        <w:t>The 3</w:t>
      </w:r>
      <w:r w:rsidR="005F6335">
        <w:t xml:space="preserve"> </w:t>
      </w:r>
      <w:r>
        <w:t xml:space="preserve">Way Insert </w:t>
      </w:r>
      <w:r w:rsidR="001C3980">
        <w:t xml:space="preserve">is </w:t>
      </w:r>
      <w:r w:rsidR="00CA28E9">
        <w:t>like</w:t>
      </w:r>
      <w:r w:rsidR="001C3980">
        <w:t xml:space="preserve"> the Barbed Fitting in Figure 1</w:t>
      </w:r>
      <w:r w:rsidR="000D485D">
        <w:t>1</w:t>
      </w:r>
      <w:r w:rsidR="001C3980">
        <w:t xml:space="preserve">. Both barbed inserts </w:t>
      </w:r>
      <w:r w:rsidR="002716FC">
        <w:t>are ¼ ID</w:t>
      </w:r>
      <w:r w:rsidR="00F62497">
        <w:t xml:space="preserve"> and the male threaded connection is </w:t>
      </w:r>
      <w:r w:rsidR="00DC1AD5">
        <w:t>¼ in</w:t>
      </w:r>
      <w:r w:rsidR="00E92180">
        <w:t>ch</w:t>
      </w:r>
      <w:r w:rsidR="00DC1AD5">
        <w:t xml:space="preserve"> ID, 18 TPI. The</w:t>
      </w:r>
      <w:r w:rsidR="00AB083D">
        <w:t xml:space="preserve"> fitting is made of brass</w:t>
      </w:r>
      <w:ins w:id="87" w:author="Spiller, Hannah G." w:date="2022-12-11T11:59:00Z">
        <w:r w:rsidR="0029669F">
          <w:t xml:space="preserve"> </w:t>
        </w:r>
      </w:ins>
      <w:r w:rsidR="0029669F">
        <w:t>to avoid hydrogen embrittlement</w:t>
      </w:r>
      <w:r w:rsidR="00AB083D">
        <w:t>.</w:t>
      </w:r>
      <w:r w:rsidR="008A15BA">
        <w:t xml:space="preserve"> This insert allows for a pressure gauge to </w:t>
      </w:r>
      <w:r w:rsidR="008C0419">
        <w:t>be attached to a female-to-female fitting</w:t>
      </w:r>
      <w:r w:rsidR="00505097">
        <w:t xml:space="preserve">, where the pressure gauge </w:t>
      </w:r>
      <w:r w:rsidR="00CA28E9">
        <w:t>is</w:t>
      </w:r>
      <w:r w:rsidR="007A080A">
        <w:t xml:space="preserve"> screwed</w:t>
      </w:r>
      <w:r w:rsidR="00505097">
        <w:t xml:space="preserve"> into place.</w:t>
      </w:r>
      <w:r w:rsidR="008E5BDC">
        <w:t xml:space="preserve"> Figure 1</w:t>
      </w:r>
      <w:r w:rsidR="000D485D">
        <w:t>2</w:t>
      </w:r>
      <w:r w:rsidR="008E5BDC">
        <w:t xml:space="preserve"> shows the 3 Way Barbed Insert</w:t>
      </w:r>
      <w:r w:rsidR="00961EE8">
        <w:t>.</w:t>
      </w:r>
      <w:r w:rsidR="00EE37B9" w:rsidRPr="00EE37B9">
        <w:rPr>
          <w:noProof/>
        </w:rPr>
        <w:t xml:space="preserve"> </w:t>
      </w:r>
    </w:p>
    <w:p w14:paraId="605CCD3D" w14:textId="35599057" w:rsidR="00952B3A" w:rsidRPr="00952B3A" w:rsidRDefault="00952B3A" w:rsidP="00D41DC0"/>
    <w:p w14:paraId="1990D625" w14:textId="4622578B" w:rsidR="00250DEE" w:rsidRDefault="00155D05" w:rsidP="00250DEE">
      <w:pPr>
        <w:pStyle w:val="Caption"/>
        <w:keepNext/>
        <w:jc w:val="center"/>
      </w:pPr>
      <w:r>
        <w:rPr>
          <w:noProof/>
        </w:rPr>
        <mc:AlternateContent>
          <mc:Choice Requires="wps">
            <w:drawing>
              <wp:anchor distT="0" distB="0" distL="114300" distR="114300" simplePos="0" relativeHeight="251658260" behindDoc="0" locked="0" layoutInCell="1" allowOverlap="1" wp14:anchorId="3E20E762" wp14:editId="7044911A">
                <wp:simplePos x="0" y="0"/>
                <wp:positionH relativeFrom="column">
                  <wp:posOffset>3505200</wp:posOffset>
                </wp:positionH>
                <wp:positionV relativeFrom="paragraph">
                  <wp:posOffset>357505</wp:posOffset>
                </wp:positionV>
                <wp:extent cx="2381250" cy="561975"/>
                <wp:effectExtent l="38100" t="19050" r="19050" b="85725"/>
                <wp:wrapNone/>
                <wp:docPr id="37" name="Straight Arrow Connector 37"/>
                <wp:cNvGraphicFramePr/>
                <a:graphic xmlns:a="http://schemas.openxmlformats.org/drawingml/2006/main">
                  <a:graphicData uri="http://schemas.microsoft.com/office/word/2010/wordprocessingShape">
                    <wps:wsp>
                      <wps:cNvCnPr/>
                      <wps:spPr>
                        <a:xfrm flipH="1">
                          <a:off x="0" y="0"/>
                          <a:ext cx="2381250" cy="561975"/>
                        </a:xfrm>
                        <a:prstGeom prst="straightConnector1">
                          <a:avLst/>
                        </a:prstGeom>
                        <a:noFill/>
                        <a:ln w="381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9512F3A">
              <v:shape id="Straight Arrow Connector 37" style="position:absolute;margin-left:276pt;margin-top:28.15pt;width:187.5pt;height:44.25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" w14:anchorId="5E9F7FE4">
                <v:stroke joinstyle="miter" endarrow="block"/>
              </v:shape>
            </w:pict>
          </mc:Fallback>
        </mc:AlternateContent>
      </w:r>
      <w:r>
        <w:rPr>
          <w:noProof/>
        </w:rPr>
        <mc:AlternateContent>
          <mc:Choice Requires="wps">
            <w:drawing>
              <wp:anchor distT="45720" distB="45720" distL="114300" distR="114300" simplePos="0" relativeHeight="251658261" behindDoc="0" locked="0" layoutInCell="1" allowOverlap="1" wp14:anchorId="768FBC50" wp14:editId="53F1C993">
                <wp:simplePos x="0" y="0"/>
                <wp:positionH relativeFrom="page">
                  <wp:align>right</wp:align>
                </wp:positionH>
                <wp:positionV relativeFrom="paragraph">
                  <wp:posOffset>6985</wp:posOffset>
                </wp:positionV>
                <wp:extent cx="1000125" cy="1404620"/>
                <wp:effectExtent l="0" t="0" r="28575" b="2540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3FC42EE7" w14:textId="77777777" w:rsidR="00155D05" w:rsidRDefault="00155D05" w:rsidP="00155D05">
                            <w:r>
                              <w:t>¼ in ID, 18 TPI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321D156">
              <v:shape id="_x0000_s1034" style="position:absolute;left:0;text-align:left;margin-left:27.55pt;margin-top:.55pt;width:78.75pt;height:110.6pt;z-index:251658261;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" w14:anchorId="768FBC50">
                <v:textbox style="mso-fit-shape-to-text:t">
                  <w:txbxContent>
                    <w:p w:rsidR="00155D05" w:rsidP="00155D05" w:rsidRDefault="00155D05" w14:paraId="26B276F7" w14:textId="77777777">
                      <w:r>
                        <w:t>¼ in ID, 18 TPI</w:t>
                      </w:r>
                    </w:p>
                  </w:txbxContent>
                </v:textbox>
                <w10:wrap type="square" anchorx="page"/>
              </v:shape>
            </w:pict>
          </mc:Fallback>
        </mc:AlternateContent>
      </w:r>
      <w:r>
        <w:rPr>
          <w:noProof/>
        </w:rPr>
        <mc:AlternateContent>
          <mc:Choice Requires="wps">
            <w:drawing>
              <wp:anchor distT="0" distB="0" distL="114300" distR="114300" simplePos="0" relativeHeight="251658258" behindDoc="0" locked="0" layoutInCell="1" allowOverlap="1" wp14:anchorId="15B8CA59" wp14:editId="74243AB3">
                <wp:simplePos x="0" y="0"/>
                <wp:positionH relativeFrom="column">
                  <wp:posOffset>76200</wp:posOffset>
                </wp:positionH>
                <wp:positionV relativeFrom="paragraph">
                  <wp:posOffset>1366520</wp:posOffset>
                </wp:positionV>
                <wp:extent cx="1800225" cy="772160"/>
                <wp:effectExtent l="19050" t="19050" r="66675" b="46990"/>
                <wp:wrapNone/>
                <wp:docPr id="35" name="Straight Arrow Connector 35"/>
                <wp:cNvGraphicFramePr/>
                <a:graphic xmlns:a="http://schemas.openxmlformats.org/drawingml/2006/main">
                  <a:graphicData uri="http://schemas.microsoft.com/office/word/2010/wordprocessingShape">
                    <wps:wsp>
                      <wps:cNvCnPr/>
                      <wps:spPr>
                        <a:xfrm>
                          <a:off x="0" y="0"/>
                          <a:ext cx="1800225" cy="772160"/>
                        </a:xfrm>
                        <a:prstGeom prst="straightConnector1">
                          <a:avLst/>
                        </a:prstGeom>
                        <a:noFill/>
                        <a:ln w="381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4A854B5">
              <v:shape id="Straight Arrow Connector 35" style="position:absolute;margin-left:6pt;margin-top:107.6pt;width:141.75pt;height:60.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" w14:anchorId="521D0513">
                <v:stroke joinstyle="miter" endarrow="block"/>
              </v:shape>
            </w:pict>
          </mc:Fallback>
        </mc:AlternateContent>
      </w:r>
      <w:r>
        <w:rPr>
          <w:noProof/>
        </w:rPr>
        <mc:AlternateContent>
          <mc:Choice Requires="wps">
            <w:drawing>
              <wp:anchor distT="45720" distB="45720" distL="114300" distR="114300" simplePos="0" relativeHeight="251658259" behindDoc="0" locked="0" layoutInCell="1" allowOverlap="1" wp14:anchorId="0662C582" wp14:editId="2CECE9A7">
                <wp:simplePos x="0" y="0"/>
                <wp:positionH relativeFrom="page">
                  <wp:align>left</wp:align>
                </wp:positionH>
                <wp:positionV relativeFrom="paragraph">
                  <wp:posOffset>1092835</wp:posOffset>
                </wp:positionV>
                <wp:extent cx="1000125" cy="1404620"/>
                <wp:effectExtent l="0" t="0" r="28575" b="1016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370CF72B" w14:textId="77777777" w:rsidR="00155D05" w:rsidRDefault="00155D05" w:rsidP="00155D05">
                            <w:r>
                              <w:t>¼ in ID Barb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113A55A">
              <v:shape id="_x0000_s1035" style="position:absolute;left:0;text-align:left;margin-left:0;margin-top:86.05pt;width:78.75pt;height:110.6pt;z-index:251658259;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" w14:anchorId="0662C582">
                <v:textbox style="mso-fit-shape-to-text:t">
                  <w:txbxContent>
                    <w:p w:rsidR="00155D05" w:rsidP="00155D05" w:rsidRDefault="00155D05" w14:paraId="7216F8F6" w14:textId="77777777">
                      <w:r>
                        <w:t>¼ in ID Barb</w:t>
                      </w:r>
                    </w:p>
                  </w:txbxContent>
                </v:textbox>
                <w10:wrap type="square" anchorx="page"/>
              </v:shape>
            </w:pict>
          </mc:Fallback>
        </mc:AlternateContent>
      </w:r>
      <w:r w:rsidR="005F216F">
        <w:rPr>
          <w:noProof/>
        </w:rPr>
        <w:drawing>
          <wp:inline distT="0" distB="0" distL="0" distR="0" wp14:anchorId="1FD8BB8D" wp14:editId="6A1FBBE2">
            <wp:extent cx="3349104" cy="3009900"/>
            <wp:effectExtent l="0" t="0" r="381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3349104" cy="3009900"/>
                    </a:xfrm>
                    <a:prstGeom prst="rect">
                      <a:avLst/>
                    </a:prstGeom>
                  </pic:spPr>
                </pic:pic>
              </a:graphicData>
            </a:graphic>
          </wp:inline>
        </w:drawing>
      </w:r>
    </w:p>
    <w:p w14:paraId="54370CF6" w14:textId="3AE3242B" w:rsidR="005F216F" w:rsidRPr="00AC0A3B" w:rsidRDefault="00250DEE" w:rsidP="00250DEE">
      <w:pPr>
        <w:pStyle w:val="Caption"/>
        <w:jc w:val="center"/>
        <w:rPr>
          <w:i w:val="0"/>
          <w:color w:val="auto"/>
        </w:rPr>
      </w:pPr>
      <w:bookmarkStart w:id="88" w:name="_Toc121686639"/>
      <w:r w:rsidRPr="00AC0A3B">
        <w:rPr>
          <w:i w:val="0"/>
          <w:color w:val="auto"/>
        </w:rPr>
        <w:t xml:space="preserve">Figure </w:t>
      </w:r>
      <w:r w:rsidRPr="00AC0A3B">
        <w:rPr>
          <w:i w:val="0"/>
          <w:color w:val="auto"/>
        </w:rPr>
        <w:fldChar w:fldCharType="begin"/>
      </w:r>
      <w:r w:rsidRPr="00AC0A3B">
        <w:rPr>
          <w:i w:val="0"/>
          <w:color w:val="auto"/>
        </w:rPr>
        <w:instrText xml:space="preserve"> SEQ Figure \* ARABIC </w:instrText>
      </w:r>
      <w:r w:rsidRPr="00AC0A3B">
        <w:rPr>
          <w:i w:val="0"/>
          <w:color w:val="auto"/>
        </w:rPr>
        <w:fldChar w:fldCharType="separate"/>
      </w:r>
      <w:r w:rsidR="00B34FD8">
        <w:rPr>
          <w:i w:val="0"/>
          <w:noProof/>
          <w:color w:val="auto"/>
        </w:rPr>
        <w:t>12</w:t>
      </w:r>
      <w:r w:rsidRPr="00AC0A3B">
        <w:rPr>
          <w:i w:val="0"/>
          <w:color w:val="auto"/>
        </w:rPr>
        <w:fldChar w:fldCharType="end"/>
      </w:r>
      <w:r w:rsidRPr="00AC0A3B">
        <w:rPr>
          <w:i w:val="0"/>
          <w:color w:val="auto"/>
        </w:rPr>
        <w:t>: 3</w:t>
      </w:r>
      <w:r w:rsidR="00BB36DE" w:rsidRPr="00AC0A3B">
        <w:rPr>
          <w:i w:val="0"/>
          <w:color w:val="auto"/>
        </w:rPr>
        <w:t xml:space="preserve"> </w:t>
      </w:r>
      <w:r w:rsidRPr="00AC0A3B">
        <w:rPr>
          <w:i w:val="0"/>
          <w:color w:val="auto"/>
        </w:rPr>
        <w:t>Way Barbed Insert</w:t>
      </w:r>
      <w:bookmarkEnd w:id="88"/>
    </w:p>
    <w:p w14:paraId="384D497E" w14:textId="4E08C8A1" w:rsidR="00505097" w:rsidRDefault="00F45004" w:rsidP="00505097">
      <w:pPr>
        <w:keepNext/>
      </w:pPr>
      <w:r>
        <w:rPr>
          <w:b/>
          <w:bCs/>
          <w:sz w:val="28"/>
          <w:szCs w:val="28"/>
        </w:rPr>
        <w:t>3 Way Diverting Valve</w:t>
      </w:r>
    </w:p>
    <w:p w14:paraId="6D598060" w14:textId="7F3BD394" w:rsidR="00F45004" w:rsidRPr="00F45004" w:rsidRDefault="008602E9" w:rsidP="00505097">
      <w:pPr>
        <w:keepNext/>
      </w:pPr>
      <w:r>
        <w:t xml:space="preserve">The 3 Way Diverting Valve </w:t>
      </w:r>
      <w:r w:rsidR="00B80F9A">
        <w:t xml:space="preserve">connects the copper piping between the material storage and the PTFE </w:t>
      </w:r>
      <w:r w:rsidR="00D45207">
        <w:t>tubing</w:t>
      </w:r>
      <w:ins w:id="89" w:author="Spiller, Hannah G." w:date="2022-12-11T12:00:00Z">
        <w:r w:rsidR="00D45207">
          <w:t xml:space="preserve"> </w:t>
        </w:r>
      </w:ins>
      <w:r w:rsidR="00E8322A">
        <w:t xml:space="preserve">from the pressure gauge, and </w:t>
      </w:r>
      <w:r w:rsidR="00B81B45">
        <w:t>from</w:t>
      </w:r>
      <w:ins w:id="90" w:author="Spiller, Hannah G." w:date="2022-12-11T12:00:00Z">
        <w:r w:rsidR="00B81B45">
          <w:t xml:space="preserve"> </w:t>
        </w:r>
      </w:ins>
      <w:r w:rsidR="00E8322A">
        <w:t xml:space="preserve">the fuel cell. The </w:t>
      </w:r>
      <w:r w:rsidR="00A64704">
        <w:t>d</w:t>
      </w:r>
      <w:r w:rsidR="00E8322A">
        <w:t xml:space="preserve">iverting </w:t>
      </w:r>
      <w:r w:rsidR="00A64704">
        <w:t>v</w:t>
      </w:r>
      <w:r w:rsidR="00E8322A">
        <w:t>alve</w:t>
      </w:r>
      <w:r w:rsidR="008A3624">
        <w:t xml:space="preserve"> control</w:t>
      </w:r>
      <w:r w:rsidR="0079437D">
        <w:t>s</w:t>
      </w:r>
      <w:r w:rsidR="008A3624">
        <w:t xml:space="preserve"> the flow of hydrogen </w:t>
      </w:r>
      <w:r w:rsidR="00A64704">
        <w:t>from</w:t>
      </w:r>
      <w:r w:rsidR="00C270D7">
        <w:t xml:space="preserve"> the position that the handle faces. The </w:t>
      </w:r>
      <w:r w:rsidR="00A64704">
        <w:t>d</w:t>
      </w:r>
      <w:r w:rsidR="00C270D7">
        <w:t xml:space="preserve">iverting </w:t>
      </w:r>
      <w:r w:rsidR="00A64704">
        <w:t>v</w:t>
      </w:r>
      <w:r w:rsidR="00C270D7">
        <w:t>alve is made specifically for hy</w:t>
      </w:r>
      <w:r w:rsidR="006B52C6">
        <w:t xml:space="preserve">drogen gas, as the locking mechanisms are </w:t>
      </w:r>
      <w:r w:rsidR="001251AF">
        <w:t>½ in</w:t>
      </w:r>
      <w:r w:rsidR="00075BD8">
        <w:t xml:space="preserve"> OD </w:t>
      </w:r>
      <w:r w:rsidR="006B52C6">
        <w:t>Yor-Lok’s</w:t>
      </w:r>
      <w:r w:rsidR="00C776AD">
        <w:t>. A Yor-Lok</w:t>
      </w:r>
      <w:r w:rsidR="00F54EE3">
        <w:t xml:space="preserve"> </w:t>
      </w:r>
      <w:r w:rsidR="0002780A">
        <w:t xml:space="preserve">allows a pipe of a fixed diameter to be slotted inside of its hexagonal </w:t>
      </w:r>
      <w:r w:rsidR="009E4E6F">
        <w:t>nuts. After the pipes have been inserted, the nut is</w:t>
      </w:r>
      <w:r w:rsidR="000F30DB">
        <w:t xml:space="preserve"> turned to lock the pipe into place</w:t>
      </w:r>
      <w:r w:rsidR="008857C3">
        <w:t xml:space="preserve">. From this locking process, </w:t>
      </w:r>
      <w:r w:rsidR="00A64704">
        <w:t>the</w:t>
      </w:r>
      <w:r w:rsidR="00976EC3">
        <w:t xml:space="preserve"> </w:t>
      </w:r>
      <w:r w:rsidR="005B2B54">
        <w:t xml:space="preserve">interface </w:t>
      </w:r>
      <w:r w:rsidR="00976EC3">
        <w:t>is</w:t>
      </w:r>
      <w:r w:rsidR="005B2B54">
        <w:t xml:space="preserve"> airtight.</w:t>
      </w:r>
      <w:r w:rsidR="00F6711A">
        <w:t xml:space="preserve"> The </w:t>
      </w:r>
      <w:r w:rsidR="00976EC3">
        <w:t>d</w:t>
      </w:r>
      <w:r w:rsidR="00F6711A">
        <w:t xml:space="preserve">iverting </w:t>
      </w:r>
      <w:r w:rsidR="00976EC3">
        <w:t>v</w:t>
      </w:r>
      <w:r w:rsidR="00F6711A">
        <w:t xml:space="preserve">alve is </w:t>
      </w:r>
      <w:r w:rsidR="003F1861">
        <w:t>also</w:t>
      </w:r>
      <w:ins w:id="91" w:author="Spiller, Hannah G." w:date="2022-12-11T12:09:00Z">
        <w:r w:rsidR="003F1861">
          <w:t xml:space="preserve"> </w:t>
        </w:r>
      </w:ins>
      <w:r w:rsidR="00F6711A">
        <w:t>made from brass</w:t>
      </w:r>
      <w:ins w:id="92" w:author="Spiller, Hannah G." w:date="2022-12-11T12:09:00Z">
        <w:r w:rsidR="003F1861">
          <w:t xml:space="preserve"> </w:t>
        </w:r>
      </w:ins>
      <w:r w:rsidR="003F1861">
        <w:t xml:space="preserve">to prevent hydrogen </w:t>
      </w:r>
      <w:r w:rsidR="00976EC3">
        <w:t>embrittlement</w:t>
      </w:r>
      <w:r w:rsidR="00B568B3">
        <w:t>.</w:t>
      </w:r>
      <w:r w:rsidR="00DD6367">
        <w:t xml:space="preserve"> The PTFE and the copper pipe </w:t>
      </w:r>
      <w:r w:rsidR="001251AF">
        <w:t>connect</w:t>
      </w:r>
      <w:r w:rsidR="00DD6367">
        <w:t xml:space="preserve"> </w:t>
      </w:r>
      <w:r w:rsidR="00250267">
        <w:t>to the Yor-Lok’s.</w:t>
      </w:r>
      <w:r w:rsidR="009A4D14">
        <w:t xml:space="preserve"> </w:t>
      </w:r>
      <w:r w:rsidR="000570C0">
        <w:t>T</w:t>
      </w:r>
      <w:r w:rsidR="009A4D14">
        <w:t>o releas</w:t>
      </w:r>
      <w:r w:rsidR="000570C0">
        <w:t>e</w:t>
      </w:r>
      <w:r w:rsidR="009A4D14">
        <w:t xml:space="preserve"> </w:t>
      </w:r>
      <w:r w:rsidR="00044BE7">
        <w:t>pressure</w:t>
      </w:r>
      <w:r w:rsidR="004F1010">
        <w:t xml:space="preserve"> build-ups, </w:t>
      </w:r>
      <w:r w:rsidR="006B28D9">
        <w:t xml:space="preserve">segments of the </w:t>
      </w:r>
      <w:r w:rsidR="00DD6144">
        <w:t>piping</w:t>
      </w:r>
      <w:r w:rsidR="006B28D9">
        <w:t xml:space="preserve"> </w:t>
      </w:r>
      <w:r w:rsidR="00F36FF6">
        <w:t>system</w:t>
      </w:r>
      <w:r w:rsidR="00C006BA">
        <w:t xml:space="preserve"> </w:t>
      </w:r>
      <w:r w:rsidR="00F36FF6">
        <w:t>can be removed</w:t>
      </w:r>
      <w:r w:rsidR="00A34A9A">
        <w:t xml:space="preserve"> while keeping the rest of the system secure</w:t>
      </w:r>
      <w:r w:rsidR="00B47393">
        <w:t xml:space="preserve">. </w:t>
      </w:r>
      <w:r w:rsidR="00361D2A">
        <w:t>Figure 1</w:t>
      </w:r>
      <w:r w:rsidR="000D485D">
        <w:t>3</w:t>
      </w:r>
      <w:r w:rsidR="00361D2A">
        <w:t xml:space="preserve"> shows the 3 Way </w:t>
      </w:r>
      <w:r w:rsidR="000570C0">
        <w:t>d</w:t>
      </w:r>
      <w:r w:rsidR="00361D2A">
        <w:t xml:space="preserve">iverting </w:t>
      </w:r>
      <w:r w:rsidR="000570C0">
        <w:t>v</w:t>
      </w:r>
      <w:r w:rsidR="00361D2A">
        <w:t>alve.</w:t>
      </w:r>
    </w:p>
    <w:p w14:paraId="0BC2F4E6" w14:textId="33642FC4" w:rsidR="00250DEE" w:rsidRDefault="003A08C0" w:rsidP="00250DEE">
      <w:pPr>
        <w:keepNext/>
        <w:jc w:val="center"/>
      </w:pPr>
      <w:r>
        <w:rPr>
          <w:noProof/>
        </w:rPr>
        <mc:AlternateContent>
          <mc:Choice Requires="wps">
            <w:drawing>
              <wp:anchor distT="0" distB="0" distL="114300" distR="114300" simplePos="0" relativeHeight="251658262" behindDoc="0" locked="0" layoutInCell="1" allowOverlap="1" wp14:anchorId="7FED5BB8" wp14:editId="00EAF3AA">
                <wp:simplePos x="0" y="0"/>
                <wp:positionH relativeFrom="column">
                  <wp:posOffset>38101</wp:posOffset>
                </wp:positionH>
                <wp:positionV relativeFrom="paragraph">
                  <wp:posOffset>1306194</wp:posOffset>
                </wp:positionV>
                <wp:extent cx="1962150" cy="762635"/>
                <wp:effectExtent l="19050" t="19050" r="57150" b="56515"/>
                <wp:wrapNone/>
                <wp:docPr id="39" name="Straight Arrow Connector 39"/>
                <wp:cNvGraphicFramePr/>
                <a:graphic xmlns:a="http://schemas.openxmlformats.org/drawingml/2006/main">
                  <a:graphicData uri="http://schemas.microsoft.com/office/word/2010/wordprocessingShape">
                    <wps:wsp>
                      <wps:cNvCnPr/>
                      <wps:spPr>
                        <a:xfrm>
                          <a:off x="0" y="0"/>
                          <a:ext cx="1962150" cy="762635"/>
                        </a:xfrm>
                        <a:prstGeom prst="straightConnector1">
                          <a:avLst/>
                        </a:prstGeom>
                        <a:noFill/>
                        <a:ln w="381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D46E732">
              <v:shape id="Straight Arrow Connector 39" style="position:absolute;margin-left:3pt;margin-top:102.85pt;width:154.5pt;height:60.0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" w14:anchorId="1DF3A0D3">
                <v:stroke joinstyle="miter" endarrow="block"/>
              </v:shape>
            </w:pict>
          </mc:Fallback>
        </mc:AlternateContent>
      </w:r>
      <w:r w:rsidR="00AA6E67">
        <w:rPr>
          <w:noProof/>
        </w:rPr>
        <mc:AlternateContent>
          <mc:Choice Requires="wps">
            <w:drawing>
              <wp:anchor distT="45720" distB="45720" distL="114300" distR="114300" simplePos="0" relativeHeight="251658263" behindDoc="0" locked="0" layoutInCell="1" allowOverlap="1" wp14:anchorId="1376BD86" wp14:editId="5AC074C8">
                <wp:simplePos x="0" y="0"/>
                <wp:positionH relativeFrom="page">
                  <wp:align>left</wp:align>
                </wp:positionH>
                <wp:positionV relativeFrom="paragraph">
                  <wp:posOffset>1045210</wp:posOffset>
                </wp:positionV>
                <wp:extent cx="1000125" cy="1404620"/>
                <wp:effectExtent l="0" t="0" r="28575" b="1016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25E0F063" w14:textId="2C6A3009" w:rsidR="00AA6E67" w:rsidRDefault="00AA6E67" w:rsidP="00AA6E67">
                            <w:r>
                              <w:t xml:space="preserve">1/2 in </w:t>
                            </w:r>
                            <w:r w:rsidR="003A08C0">
                              <w:t>OD</w:t>
                            </w:r>
                            <w:r>
                              <w:t xml:space="preserve"> </w:t>
                            </w:r>
                            <w:r w:rsidR="003A08C0">
                              <w:t>Yor-Lok’s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368D693">
              <v:shape id="_x0000_s1036" style="position:absolute;left:0;text-align:left;margin-left:0;margin-top:82.3pt;width:78.75pt;height:110.6pt;z-index:251658263;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" w14:anchorId="1376BD86">
                <v:textbox style="mso-fit-shape-to-text:t">
                  <w:txbxContent>
                    <w:p w:rsidR="00AA6E67" w:rsidP="00AA6E67" w:rsidRDefault="00AA6E67" w14:paraId="5FEC892A" w14:textId="2C6A3009">
                      <w:r>
                        <w:t xml:space="preserve">1/2 in </w:t>
                      </w:r>
                      <w:r w:rsidR="003A08C0">
                        <w:t>OD</w:t>
                      </w:r>
                      <w:r>
                        <w:t xml:space="preserve"> </w:t>
                      </w:r>
                      <w:r w:rsidR="003A08C0">
                        <w:t>Yor-Lok’s</w:t>
                      </w:r>
                    </w:p>
                  </w:txbxContent>
                </v:textbox>
                <w10:wrap type="square" anchorx="page"/>
              </v:shape>
            </w:pict>
          </mc:Fallback>
        </mc:AlternateContent>
      </w:r>
      <w:r w:rsidR="00787FC6">
        <w:rPr>
          <w:noProof/>
        </w:rPr>
        <w:drawing>
          <wp:inline distT="0" distB="0" distL="0" distR="0" wp14:anchorId="6559ED22" wp14:editId="01A561D9">
            <wp:extent cx="3865027" cy="3419475"/>
            <wp:effectExtent l="0" t="0" r="2540" b="0"/>
            <wp:docPr id="7" name="Picture 7"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3865027" cy="3419475"/>
                    </a:xfrm>
                    <a:prstGeom prst="rect">
                      <a:avLst/>
                    </a:prstGeom>
                  </pic:spPr>
                </pic:pic>
              </a:graphicData>
            </a:graphic>
          </wp:inline>
        </w:drawing>
      </w:r>
    </w:p>
    <w:p w14:paraId="4DBDB481" w14:textId="3AF270CD" w:rsidR="00536371" w:rsidRPr="00AC0A3B" w:rsidRDefault="00250DEE" w:rsidP="00250DEE">
      <w:pPr>
        <w:pStyle w:val="Caption"/>
        <w:jc w:val="center"/>
        <w:rPr>
          <w:i w:val="0"/>
          <w:color w:val="auto"/>
        </w:rPr>
      </w:pPr>
      <w:bookmarkStart w:id="93" w:name="_Toc121686640"/>
      <w:r w:rsidRPr="00AC0A3B">
        <w:rPr>
          <w:i w:val="0"/>
          <w:color w:val="auto"/>
        </w:rPr>
        <w:t xml:space="preserve">Figure </w:t>
      </w:r>
      <w:r w:rsidRPr="00AC0A3B">
        <w:rPr>
          <w:i w:val="0"/>
          <w:color w:val="auto"/>
        </w:rPr>
        <w:fldChar w:fldCharType="begin"/>
      </w:r>
      <w:r w:rsidRPr="00AC0A3B">
        <w:rPr>
          <w:i w:val="0"/>
          <w:color w:val="auto"/>
        </w:rPr>
        <w:instrText xml:space="preserve"> SEQ Figure \* ARABIC </w:instrText>
      </w:r>
      <w:r w:rsidRPr="00AC0A3B">
        <w:rPr>
          <w:i w:val="0"/>
          <w:color w:val="auto"/>
        </w:rPr>
        <w:fldChar w:fldCharType="separate"/>
      </w:r>
      <w:r w:rsidR="00B34FD8">
        <w:rPr>
          <w:i w:val="0"/>
          <w:noProof/>
          <w:color w:val="auto"/>
        </w:rPr>
        <w:t>13</w:t>
      </w:r>
      <w:r w:rsidRPr="00AC0A3B">
        <w:rPr>
          <w:i w:val="0"/>
          <w:color w:val="auto"/>
        </w:rPr>
        <w:fldChar w:fldCharType="end"/>
      </w:r>
      <w:r w:rsidRPr="00AC0A3B">
        <w:rPr>
          <w:i w:val="0"/>
          <w:color w:val="auto"/>
        </w:rPr>
        <w:t>: 3 Way Diverting Valve</w:t>
      </w:r>
      <w:bookmarkEnd w:id="93"/>
    </w:p>
    <w:p w14:paraId="1045B16E" w14:textId="28A23FD1" w:rsidR="00787FC6" w:rsidRPr="00536371" w:rsidRDefault="00787FC6" w:rsidP="00250DEE">
      <w:pPr>
        <w:pStyle w:val="Caption"/>
        <w:rPr>
          <w:i w:val="0"/>
          <w:color w:val="auto"/>
        </w:rPr>
      </w:pPr>
    </w:p>
    <w:p w14:paraId="6EDFC700" w14:textId="271C1B9E" w:rsidR="00B14291" w:rsidRDefault="008B2BB3" w:rsidP="00B14291">
      <w:pPr>
        <w:keepNext/>
      </w:pPr>
      <w:r>
        <w:rPr>
          <w:b/>
          <w:bCs/>
          <w:sz w:val="28"/>
          <w:szCs w:val="28"/>
        </w:rPr>
        <w:t>Rubber Stopper</w:t>
      </w:r>
    </w:p>
    <w:p w14:paraId="7C4B8081" w14:textId="46A264A6" w:rsidR="008B2BB3" w:rsidRPr="008B2BB3" w:rsidRDefault="0029323C" w:rsidP="00B14291">
      <w:pPr>
        <w:keepNext/>
      </w:pPr>
      <w:r>
        <w:t>The rubber stopper is the final primary interface</w:t>
      </w:r>
      <w:r w:rsidR="00CB0E71">
        <w:t>. For more specific dimensions review</w:t>
      </w:r>
      <w:r w:rsidR="00F17D51">
        <w:t xml:space="preserve"> Figure </w:t>
      </w:r>
      <w:r w:rsidR="000D485D">
        <w:t>1</w:t>
      </w:r>
      <w:r w:rsidR="006544D0">
        <w:t>0</w:t>
      </w:r>
      <w:r w:rsidR="00672D9A">
        <w:t xml:space="preserve">. The rubber stopper </w:t>
      </w:r>
      <w:r w:rsidR="0098434B">
        <w:t>acts</w:t>
      </w:r>
      <w:r w:rsidR="00672D9A">
        <w:t xml:space="preserve"> as a non-intrusive and removable interface for the </w:t>
      </w:r>
      <w:r w:rsidR="00A52B88">
        <w:t xml:space="preserve">graduated </w:t>
      </w:r>
      <w:r w:rsidR="0098434B">
        <w:t>bottle</w:t>
      </w:r>
      <w:r w:rsidR="00A52B88">
        <w:t xml:space="preserve"> </w:t>
      </w:r>
      <w:r w:rsidR="00672D9A">
        <w:t>that holds the material storage.</w:t>
      </w:r>
      <w:r w:rsidR="00E52A98">
        <w:t xml:space="preserve"> </w:t>
      </w:r>
      <w:r w:rsidR="00AE0F3D">
        <w:t>Figure 1</w:t>
      </w:r>
      <w:r w:rsidR="000D485D">
        <w:t>4</w:t>
      </w:r>
      <w:r w:rsidR="00AE0F3D">
        <w:t xml:space="preserve"> is the rubber fitting.</w:t>
      </w:r>
      <w:del w:id="94" w:author="Spiller, Hannah G." w:date="2022-12-11T12:20:00Z">
        <w:r w:rsidR="00E52A98">
          <w:delText xml:space="preserve"> </w:delText>
        </w:r>
      </w:del>
    </w:p>
    <w:p w14:paraId="6EADFD38" w14:textId="77777777" w:rsidR="006544D0" w:rsidRDefault="006544D0" w:rsidP="00250DEE">
      <w:pPr>
        <w:keepNext/>
        <w:jc w:val="center"/>
      </w:pPr>
    </w:p>
    <w:p w14:paraId="3B940C13" w14:textId="1A83C584" w:rsidR="006544D0" w:rsidRDefault="007A14E4" w:rsidP="00250DEE">
      <w:pPr>
        <w:keepNext/>
        <w:jc w:val="center"/>
      </w:pPr>
      <w:r>
        <w:rPr>
          <w:noProof/>
        </w:rPr>
        <mc:AlternateContent>
          <mc:Choice Requires="wps">
            <w:drawing>
              <wp:anchor distT="45720" distB="45720" distL="114300" distR="114300" simplePos="0" relativeHeight="251658265" behindDoc="0" locked="0" layoutInCell="1" allowOverlap="1" wp14:anchorId="68F4AFED" wp14:editId="31B1CD54">
                <wp:simplePos x="0" y="0"/>
                <wp:positionH relativeFrom="margin">
                  <wp:align>center</wp:align>
                </wp:positionH>
                <wp:positionV relativeFrom="paragraph">
                  <wp:posOffset>342265</wp:posOffset>
                </wp:positionV>
                <wp:extent cx="962025" cy="1404620"/>
                <wp:effectExtent l="0" t="0" r="28575" b="1016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solidFill>
                          <a:srgbClr val="FFFFFF"/>
                        </a:solidFill>
                        <a:ln w="9525">
                          <a:solidFill>
                            <a:srgbClr val="000000"/>
                          </a:solidFill>
                          <a:miter lim="800000"/>
                          <a:headEnd/>
                          <a:tailEnd/>
                        </a:ln>
                      </wps:spPr>
                      <wps:txbx>
                        <w:txbxContent>
                          <w:p w14:paraId="6357B2E8" w14:textId="77777777" w:rsidR="0086555B" w:rsidRDefault="007A14E4">
                            <w:r>
                              <w:t>1-21/64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9F54D01">
              <v:shape id="_x0000_s1037" style="position:absolute;left:0;text-align:left;margin-left:0;margin-top:26.95pt;width:75.75pt;height:110.6pt;z-index:2516582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" w14:anchorId="68F4AFED">
                <v:textbox style="mso-fit-shape-to-text:t">
                  <w:txbxContent>
                    <w:p w:rsidR="0086555B" w:rsidRDefault="007A14E4" w14:paraId="5C978CB6" w14:textId="77777777">
                      <w:r>
                        <w:t>1-21/64 in</w:t>
                      </w:r>
                    </w:p>
                  </w:txbxContent>
                </v:textbox>
                <w10:wrap type="square" anchorx="margin"/>
              </v:shape>
            </w:pict>
          </mc:Fallback>
        </mc:AlternateContent>
      </w:r>
    </w:p>
    <w:p w14:paraId="186F95A0" w14:textId="4C3D10A0" w:rsidR="00250DEE" w:rsidRDefault="00A0518D" w:rsidP="00250DEE">
      <w:pPr>
        <w:keepNext/>
        <w:jc w:val="center"/>
      </w:pPr>
      <w:r>
        <w:rPr>
          <w:noProof/>
        </w:rPr>
        <mc:AlternateContent>
          <mc:Choice Requires="wps">
            <w:drawing>
              <wp:anchor distT="0" distB="0" distL="114300" distR="114300" simplePos="0" relativeHeight="251658268" behindDoc="0" locked="0" layoutInCell="1" allowOverlap="1" wp14:anchorId="41DE4049" wp14:editId="052212FF">
                <wp:simplePos x="0" y="0"/>
                <wp:positionH relativeFrom="margin">
                  <wp:align>left</wp:align>
                </wp:positionH>
                <wp:positionV relativeFrom="paragraph">
                  <wp:posOffset>1624330</wp:posOffset>
                </wp:positionV>
                <wp:extent cx="2552700" cy="1543050"/>
                <wp:effectExtent l="19050" t="38100" r="38100" b="19050"/>
                <wp:wrapNone/>
                <wp:docPr id="50" name="Straight Arrow Connector 50"/>
                <wp:cNvGraphicFramePr/>
                <a:graphic xmlns:a="http://schemas.openxmlformats.org/drawingml/2006/main">
                  <a:graphicData uri="http://schemas.microsoft.com/office/word/2010/wordprocessingShape">
                    <wps:wsp>
                      <wps:cNvCnPr/>
                      <wps:spPr>
                        <a:xfrm flipV="1">
                          <a:off x="0" y="0"/>
                          <a:ext cx="2552700" cy="15430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3BB1FEB">
              <v:shape id="Straight Arrow Connector 50" style="position:absolute;margin-left:0;margin-top:127.9pt;width:201pt;height:121.5pt;flip:y;z-index:2516582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" w14:anchorId="5AEB8FFE">
                <v:stroke joinstyle="miter" endarrow="block"/>
                <w10:wrap anchorx="margin"/>
              </v:shape>
            </w:pict>
          </mc:Fallback>
        </mc:AlternateContent>
      </w:r>
      <w:r>
        <w:rPr>
          <w:noProof/>
        </w:rPr>
        <mc:AlternateContent>
          <mc:Choice Requires="wps">
            <w:drawing>
              <wp:anchor distT="45720" distB="45720" distL="114300" distR="114300" simplePos="0" relativeHeight="251658269" behindDoc="0" locked="0" layoutInCell="1" allowOverlap="1" wp14:anchorId="6FB482AD" wp14:editId="23B9F91C">
                <wp:simplePos x="0" y="0"/>
                <wp:positionH relativeFrom="leftMargin">
                  <wp:align>right</wp:align>
                </wp:positionH>
                <wp:positionV relativeFrom="paragraph">
                  <wp:posOffset>3176905</wp:posOffset>
                </wp:positionV>
                <wp:extent cx="752475" cy="1404620"/>
                <wp:effectExtent l="0" t="0" r="28575" b="1016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solidFill>
                          <a:srgbClr val="FFFFFF"/>
                        </a:solidFill>
                        <a:ln w="9525">
                          <a:solidFill>
                            <a:srgbClr val="000000"/>
                          </a:solidFill>
                          <a:miter lim="800000"/>
                          <a:headEnd/>
                          <a:tailEnd/>
                        </a:ln>
                      </wps:spPr>
                      <wps:txbx>
                        <w:txbxContent>
                          <w:p w14:paraId="1DB92DA9" w14:textId="272860B9" w:rsidR="00A0518D" w:rsidRDefault="00A0518D">
                            <w:r>
                              <w:t xml:space="preserve">.4375 in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A922B0F">
              <v:shape id="_x0000_s1038" style="position:absolute;left:0;text-align:left;margin-left:8.05pt;margin-top:250.15pt;width:59.25pt;height:110.6pt;z-index:251658269;visibility:visible;mso-wrap-style:square;mso-width-percent:0;mso-height-percent:200;mso-wrap-distance-left:9pt;mso-wrap-distance-top:3.6pt;mso-wrap-distance-right:9pt;mso-wrap-distance-bottom:3.6pt;mso-position-horizontal:right;mso-position-horizontal-relative:left-margin-area;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" w14:anchorId="6FB482AD">
                <v:textbox style="mso-fit-shape-to-text:t">
                  <w:txbxContent>
                    <w:p w:rsidR="00A0518D" w:rsidRDefault="00A0518D" w14:paraId="64FD28C4" w14:textId="272860B9">
                      <w:r>
                        <w:t xml:space="preserve">.4375 in </w:t>
                      </w:r>
                    </w:p>
                  </w:txbxContent>
                </v:textbox>
                <w10:wrap type="square" anchorx="margin"/>
              </v:shape>
            </w:pict>
          </mc:Fallback>
        </mc:AlternateContent>
      </w:r>
      <w:r w:rsidR="007A14E4">
        <w:rPr>
          <w:noProof/>
        </w:rPr>
        <mc:AlternateContent>
          <mc:Choice Requires="wps">
            <w:drawing>
              <wp:anchor distT="0" distB="0" distL="114300" distR="114300" simplePos="0" relativeHeight="251658266" behindDoc="0" locked="0" layoutInCell="1" allowOverlap="1" wp14:anchorId="02B66C9C" wp14:editId="3B2586E5">
                <wp:simplePos x="0" y="0"/>
                <wp:positionH relativeFrom="column">
                  <wp:posOffset>5772150</wp:posOffset>
                </wp:positionH>
                <wp:positionV relativeFrom="paragraph">
                  <wp:posOffset>1014730</wp:posOffset>
                </wp:positionV>
                <wp:extent cx="0" cy="2590800"/>
                <wp:effectExtent l="57150" t="38100" r="76200" b="38100"/>
                <wp:wrapNone/>
                <wp:docPr id="46" name="Straight Arrow Connector 46"/>
                <wp:cNvGraphicFramePr/>
                <a:graphic xmlns:a="http://schemas.openxmlformats.org/drawingml/2006/main">
                  <a:graphicData uri="http://schemas.microsoft.com/office/word/2010/wordprocessingShape">
                    <wps:wsp>
                      <wps:cNvCnPr/>
                      <wps:spPr>
                        <a:xfrm>
                          <a:off x="0" y="0"/>
                          <a:ext cx="0" cy="259080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DD6B7CD">
              <v:shape id="Straight Arrow Connector 46" style="position:absolute;margin-left:454.5pt;margin-top:79.9pt;width:0;height:204pt;z-index:25165826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" w14:anchorId="61BC2207">
                <v:stroke joinstyle="miter" startarrow="block" endarrow="block"/>
              </v:shape>
            </w:pict>
          </mc:Fallback>
        </mc:AlternateContent>
      </w:r>
      <w:r w:rsidR="007A14E4">
        <w:rPr>
          <w:noProof/>
        </w:rPr>
        <mc:AlternateContent>
          <mc:Choice Requires="wps">
            <w:drawing>
              <wp:anchor distT="45720" distB="45720" distL="114300" distR="114300" simplePos="0" relativeHeight="251658267" behindDoc="0" locked="0" layoutInCell="1" allowOverlap="1" wp14:anchorId="61CADCCF" wp14:editId="2C541AB8">
                <wp:simplePos x="0" y="0"/>
                <wp:positionH relativeFrom="margin">
                  <wp:posOffset>5905500</wp:posOffset>
                </wp:positionH>
                <wp:positionV relativeFrom="paragraph">
                  <wp:posOffset>2014855</wp:posOffset>
                </wp:positionV>
                <wp:extent cx="476250" cy="1404620"/>
                <wp:effectExtent l="0" t="0" r="19050" b="1016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4620"/>
                        </a:xfrm>
                        <a:prstGeom prst="rect">
                          <a:avLst/>
                        </a:prstGeom>
                        <a:solidFill>
                          <a:srgbClr val="FFFFFF"/>
                        </a:solidFill>
                        <a:ln w="9525">
                          <a:solidFill>
                            <a:srgbClr val="000000"/>
                          </a:solidFill>
                          <a:miter lim="800000"/>
                          <a:headEnd/>
                          <a:tailEnd/>
                        </a:ln>
                      </wps:spPr>
                      <wps:txbx>
                        <w:txbxContent>
                          <w:p w14:paraId="7C070424" w14:textId="4BFC0FD4" w:rsidR="007A14E4" w:rsidRDefault="007A14E4" w:rsidP="007A14E4">
                            <w:r>
                              <w:t>1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68EE0F8">
              <v:shape id="_x0000_s1039" style="position:absolute;left:0;text-align:left;margin-left:465pt;margin-top:158.65pt;width:37.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" w14:anchorId="61CADCCF">
                <v:textbox style="mso-fit-shape-to-text:t">
                  <w:txbxContent>
                    <w:p w:rsidR="007A14E4" w:rsidP="007A14E4" w:rsidRDefault="007A14E4" w14:paraId="627FC95D" w14:textId="4BFC0FD4">
                      <w:r>
                        <w:t>1 in</w:t>
                      </w:r>
                    </w:p>
                  </w:txbxContent>
                </v:textbox>
                <w10:wrap type="square" anchorx="margin"/>
              </v:shape>
            </w:pict>
          </mc:Fallback>
        </mc:AlternateContent>
      </w:r>
      <w:r w:rsidR="0086555B">
        <w:rPr>
          <w:noProof/>
        </w:rPr>
        <mc:AlternateContent>
          <mc:Choice Requires="wps">
            <w:drawing>
              <wp:anchor distT="0" distB="0" distL="114300" distR="114300" simplePos="0" relativeHeight="251658264" behindDoc="0" locked="0" layoutInCell="1" allowOverlap="1" wp14:anchorId="11945712" wp14:editId="04EAFAFB">
                <wp:simplePos x="0" y="0"/>
                <wp:positionH relativeFrom="column">
                  <wp:posOffset>1866900</wp:posOffset>
                </wp:positionH>
                <wp:positionV relativeFrom="paragraph">
                  <wp:posOffset>622300</wp:posOffset>
                </wp:positionV>
                <wp:extent cx="2438400" cy="0"/>
                <wp:effectExtent l="0" t="95250" r="0" b="95250"/>
                <wp:wrapNone/>
                <wp:docPr id="44" name="Straight Arrow Connector 44"/>
                <wp:cNvGraphicFramePr/>
                <a:graphic xmlns:a="http://schemas.openxmlformats.org/drawingml/2006/main">
                  <a:graphicData uri="http://schemas.microsoft.com/office/word/2010/wordprocessingShape">
                    <wps:wsp>
                      <wps:cNvCnPr/>
                      <wps:spPr>
                        <a:xfrm>
                          <a:off x="0" y="0"/>
                          <a:ext cx="2438400" cy="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B933730">
              <v:shape id="Straight Arrow Connector 44" style="position:absolute;margin-left:147pt;margin-top:49pt;width:192pt;height:0;z-index:251658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" w14:anchorId="6E42D08B">
                <v:stroke joinstyle="miter" startarrow="block" endarrow="block"/>
              </v:shape>
            </w:pict>
          </mc:Fallback>
        </mc:AlternateContent>
      </w:r>
      <w:r w:rsidR="004E5C61">
        <w:rPr>
          <w:noProof/>
        </w:rPr>
        <w:drawing>
          <wp:inline distT="0" distB="0" distL="0" distR="0" wp14:anchorId="0327F4A4" wp14:editId="336768FE">
            <wp:extent cx="3570429" cy="3505200"/>
            <wp:effectExtent l="0" t="0" r="0" b="0"/>
            <wp:docPr id="12" name="Picture 12" descr="A roll of duct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570429" cy="3505200"/>
                    </a:xfrm>
                    <a:prstGeom prst="rect">
                      <a:avLst/>
                    </a:prstGeom>
                  </pic:spPr>
                </pic:pic>
              </a:graphicData>
            </a:graphic>
          </wp:inline>
        </w:drawing>
      </w:r>
    </w:p>
    <w:p w14:paraId="4A1465E7" w14:textId="6636EA59" w:rsidR="00607C3C" w:rsidRPr="00AC0A3B" w:rsidRDefault="00250DEE" w:rsidP="00250DEE">
      <w:pPr>
        <w:pStyle w:val="Caption"/>
        <w:jc w:val="center"/>
        <w:rPr>
          <w:i w:val="0"/>
          <w:color w:val="auto"/>
        </w:rPr>
      </w:pPr>
      <w:bookmarkStart w:id="95" w:name="_Toc121686641"/>
      <w:r w:rsidRPr="00AC0A3B">
        <w:rPr>
          <w:i w:val="0"/>
          <w:color w:val="auto"/>
        </w:rPr>
        <w:t xml:space="preserve">Figure </w:t>
      </w:r>
      <w:r w:rsidRPr="00AC0A3B">
        <w:rPr>
          <w:i w:val="0"/>
          <w:color w:val="auto"/>
        </w:rPr>
        <w:fldChar w:fldCharType="begin"/>
      </w:r>
      <w:r w:rsidRPr="00AC0A3B">
        <w:rPr>
          <w:i w:val="0"/>
          <w:color w:val="auto"/>
        </w:rPr>
        <w:instrText xml:space="preserve"> SEQ Figure \* ARABIC </w:instrText>
      </w:r>
      <w:r w:rsidRPr="00AC0A3B">
        <w:rPr>
          <w:i w:val="0"/>
          <w:color w:val="auto"/>
        </w:rPr>
        <w:fldChar w:fldCharType="separate"/>
      </w:r>
      <w:r w:rsidR="00B34FD8">
        <w:rPr>
          <w:i w:val="0"/>
          <w:noProof/>
          <w:color w:val="auto"/>
        </w:rPr>
        <w:t>14</w:t>
      </w:r>
      <w:r w:rsidRPr="00AC0A3B">
        <w:rPr>
          <w:i w:val="0"/>
          <w:color w:val="auto"/>
        </w:rPr>
        <w:fldChar w:fldCharType="end"/>
      </w:r>
      <w:r w:rsidRPr="00AC0A3B">
        <w:rPr>
          <w:i w:val="0"/>
          <w:color w:val="auto"/>
        </w:rPr>
        <w:t>: Rubber Stopper Fitting</w:t>
      </w:r>
      <w:bookmarkEnd w:id="95"/>
    </w:p>
    <w:p w14:paraId="6F9FE5F3" w14:textId="7F44BA7C" w:rsidR="0067566E" w:rsidRPr="00BA56B5" w:rsidRDefault="009A5B6B" w:rsidP="00BA56B5">
      <w:pPr>
        <w:rPr>
          <w:b/>
          <w:sz w:val="28"/>
          <w:szCs w:val="28"/>
        </w:rPr>
      </w:pPr>
      <w:r w:rsidRPr="00BA56B5">
        <w:rPr>
          <w:b/>
          <w:sz w:val="28"/>
          <w:szCs w:val="28"/>
        </w:rPr>
        <w:t xml:space="preserve">Other </w:t>
      </w:r>
      <w:r w:rsidR="0067566E" w:rsidRPr="00BA56B5">
        <w:rPr>
          <w:b/>
          <w:sz w:val="28"/>
          <w:szCs w:val="28"/>
        </w:rPr>
        <w:t>Connections</w:t>
      </w:r>
    </w:p>
    <w:p w14:paraId="495E288F" w14:textId="72526221" w:rsidR="009D7402" w:rsidRPr="00602A29" w:rsidRDefault="000431DD" w:rsidP="009D7402">
      <w:pPr>
        <w:rPr>
          <w:ins w:id="96" w:author="Spiller, Hannah G." w:date="2022-12-11T12:21:00Z"/>
        </w:rPr>
      </w:pPr>
      <w:r>
        <w:t>Other</w:t>
      </w:r>
      <w:r w:rsidR="00B40B5E">
        <w:t xml:space="preserve"> interfacing areas</w:t>
      </w:r>
      <w:r w:rsidR="0031633A">
        <w:t xml:space="preserve"> r</w:t>
      </w:r>
      <w:r w:rsidR="00B46969">
        <w:t xml:space="preserve">equire </w:t>
      </w:r>
      <w:r w:rsidR="008A5F51">
        <w:t xml:space="preserve">a </w:t>
      </w:r>
      <w:r w:rsidR="00B46969">
        <w:t>bonding agent to prevent</w:t>
      </w:r>
      <w:r w:rsidR="00A073AB">
        <w:t xml:space="preserve"> leaks. For these interfacing areas, a series of epoxies </w:t>
      </w:r>
      <w:r w:rsidR="008542A3">
        <w:t xml:space="preserve">secure </w:t>
      </w:r>
      <w:r w:rsidR="00EF64E8">
        <w:t>a</w:t>
      </w:r>
      <w:r w:rsidR="00F456A4">
        <w:t>n</w:t>
      </w:r>
      <w:r w:rsidR="00EF64E8">
        <w:t xml:space="preserve"> airtight connection.</w:t>
      </w:r>
      <w:r w:rsidR="00212FC3">
        <w:t xml:space="preserve"> </w:t>
      </w:r>
      <w:r w:rsidR="008542A3">
        <w:t>T</w:t>
      </w:r>
      <w:r w:rsidR="00AE35E7">
        <w:t xml:space="preserve">able </w:t>
      </w:r>
      <w:r w:rsidR="00F6283D">
        <w:t>1</w:t>
      </w:r>
      <w:r w:rsidR="00904F03">
        <w:t xml:space="preserve"> </w:t>
      </w:r>
      <w:r w:rsidR="003B122E">
        <w:t xml:space="preserve">gives </w:t>
      </w:r>
      <w:r w:rsidR="00212FC3">
        <w:t xml:space="preserve">data on these </w:t>
      </w:r>
      <w:r w:rsidR="00F456A4">
        <w:t>regions</w:t>
      </w:r>
      <w:r w:rsidR="003B122E">
        <w:t xml:space="preserve"> that require </w:t>
      </w:r>
      <w:r w:rsidR="008D7042">
        <w:t>epoxies</w:t>
      </w:r>
      <w:r w:rsidR="00F456A4">
        <w:t xml:space="preserve">. </w:t>
      </w:r>
      <w:r w:rsidR="00D54337">
        <w:t>If</w:t>
      </w:r>
      <w:r w:rsidR="00F456A4">
        <w:t xml:space="preserve"> the epoxies fail</w:t>
      </w:r>
      <w:r w:rsidR="00B80BA8">
        <w:t xml:space="preserve"> bubble test</w:t>
      </w:r>
      <w:r w:rsidR="00F456A4">
        <w:t xml:space="preserve">, </w:t>
      </w:r>
      <w:r w:rsidR="00D54337">
        <w:t xml:space="preserve">a threaded connection </w:t>
      </w:r>
      <w:r w:rsidR="00F456A4">
        <w:t xml:space="preserve">will </w:t>
      </w:r>
      <w:r w:rsidR="008B1004">
        <w:t xml:space="preserve">be </w:t>
      </w:r>
      <w:r w:rsidR="00F456A4">
        <w:t>consider</w:t>
      </w:r>
      <w:r w:rsidR="00D54337">
        <w:t>ed</w:t>
      </w:r>
      <w:r w:rsidR="008B1004">
        <w:t>.</w:t>
      </w:r>
      <w:r w:rsidR="00083C63">
        <w:t xml:space="preserve"> These </w:t>
      </w:r>
      <w:r w:rsidR="00D54337">
        <w:t>interfaces</w:t>
      </w:r>
      <w:r w:rsidR="00083C63">
        <w:t xml:space="preserve"> </w:t>
      </w:r>
      <w:r w:rsidR="00786483">
        <w:t xml:space="preserve">are not primary </w:t>
      </w:r>
      <w:r w:rsidR="005E77C8">
        <w:t>interface</w:t>
      </w:r>
      <w:r w:rsidR="00D54337">
        <w:t>s</w:t>
      </w:r>
      <w:r w:rsidR="005E77C8">
        <w:t xml:space="preserve"> </w:t>
      </w:r>
      <w:r w:rsidR="00EA77B9">
        <w:t>since they do not directly connect two or more subsystems together.</w:t>
      </w:r>
    </w:p>
    <w:p w14:paraId="54F56EF5" w14:textId="77777777" w:rsidR="00F10C42" w:rsidRPr="00602A29" w:rsidRDefault="00F10C42" w:rsidP="009D7402"/>
    <w:p w14:paraId="1D6B37F9" w14:textId="3F0F5EBE" w:rsidR="00CC76AE" w:rsidRPr="00191697" w:rsidRDefault="00191697" w:rsidP="00191697">
      <w:pPr>
        <w:pStyle w:val="Caption"/>
        <w:jc w:val="center"/>
        <w:rPr>
          <w:i w:val="0"/>
          <w:color w:val="auto"/>
        </w:rPr>
      </w:pPr>
      <w:bookmarkStart w:id="97" w:name="_Toc121686625"/>
      <w:r w:rsidRPr="00191697">
        <w:rPr>
          <w:i w:val="0"/>
          <w:iCs w:val="0"/>
          <w:color w:val="auto"/>
        </w:rPr>
        <w:t xml:space="preserve">Table </w:t>
      </w:r>
      <w:r w:rsidRPr="00191697">
        <w:rPr>
          <w:i w:val="0"/>
          <w:iCs w:val="0"/>
          <w:color w:val="auto"/>
        </w:rPr>
        <w:fldChar w:fldCharType="begin"/>
      </w:r>
      <w:r w:rsidRPr="00BF0AB1">
        <w:rPr>
          <w:i w:val="0"/>
        </w:rPr>
        <w:instrText xml:space="preserve"> SEQ Table \* ARABIC </w:instrText>
      </w:r>
      <w:r w:rsidRPr="00191697">
        <w:rPr>
          <w:i w:val="0"/>
          <w:iCs w:val="0"/>
          <w:color w:val="auto"/>
        </w:rPr>
        <w:fldChar w:fldCharType="separate"/>
      </w:r>
      <w:r w:rsidR="00B34FD8">
        <w:rPr>
          <w:i w:val="0"/>
          <w:noProof/>
        </w:rPr>
        <w:t>1</w:t>
      </w:r>
      <w:r w:rsidRPr="00191697">
        <w:rPr>
          <w:i w:val="0"/>
          <w:iCs w:val="0"/>
          <w:color w:val="auto"/>
        </w:rPr>
        <w:fldChar w:fldCharType="end"/>
      </w:r>
      <w:r w:rsidRPr="00191697">
        <w:rPr>
          <w:i w:val="0"/>
          <w:iCs w:val="0"/>
          <w:color w:val="auto"/>
        </w:rPr>
        <w:t>: Specific Interfacing Connections</w:t>
      </w:r>
      <w:bookmarkEnd w:id="97"/>
    </w:p>
    <w:p w14:paraId="3FC34956" w14:textId="39FE7FFD" w:rsidR="00FE0807" w:rsidRDefault="00063C5C" w:rsidP="00FE0807">
      <w:r>
        <w:rPr>
          <w:noProof/>
        </w:rPr>
        <w:drawing>
          <wp:inline distT="0" distB="0" distL="0" distR="0" wp14:anchorId="0D1C49E2" wp14:editId="71E14465">
            <wp:extent cx="5848350" cy="1440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2923" cy="1456723"/>
                    </a:xfrm>
                    <a:prstGeom prst="rect">
                      <a:avLst/>
                    </a:prstGeom>
                    <a:noFill/>
                  </pic:spPr>
                </pic:pic>
              </a:graphicData>
            </a:graphic>
          </wp:inline>
        </w:drawing>
      </w:r>
    </w:p>
    <w:p w14:paraId="03863BA0" w14:textId="77777777" w:rsidR="002A4872" w:rsidRDefault="002A4872" w:rsidP="00FE0807"/>
    <w:p w14:paraId="5A5BCB1C" w14:textId="77777777" w:rsidR="009D7402" w:rsidRPr="00BA56B5" w:rsidRDefault="009D7402" w:rsidP="00BA56B5">
      <w:pPr>
        <w:rPr>
          <w:b/>
          <w:sz w:val="28"/>
          <w:szCs w:val="28"/>
        </w:rPr>
      </w:pPr>
      <w:r w:rsidRPr="00BA56B5">
        <w:rPr>
          <w:b/>
          <w:sz w:val="28"/>
          <w:szCs w:val="28"/>
        </w:rPr>
        <w:t>Subsystem Verification Plans</w:t>
      </w:r>
    </w:p>
    <w:p w14:paraId="0A0F40AE" w14:textId="0991E9F1" w:rsidR="00FE0807" w:rsidRDefault="00D00473" w:rsidP="00FE0807">
      <w:r>
        <w:t xml:space="preserve">To verify that all connections are airtight, </w:t>
      </w:r>
      <w:r w:rsidR="008B1004">
        <w:t xml:space="preserve">the </w:t>
      </w:r>
      <w:r>
        <w:t xml:space="preserve">bubble tests </w:t>
      </w:r>
      <w:r w:rsidR="000B127D">
        <w:t>is</w:t>
      </w:r>
      <w:r>
        <w:t xml:space="preserve"> </w:t>
      </w:r>
      <w:r w:rsidR="009D54EA">
        <w:t>used</w:t>
      </w:r>
      <w:r>
        <w:t xml:space="preserve"> to </w:t>
      </w:r>
      <w:r w:rsidR="009D0789">
        <w:t xml:space="preserve">test </w:t>
      </w:r>
      <w:r>
        <w:t xml:space="preserve">seals. </w:t>
      </w:r>
      <w:r w:rsidR="008B1004">
        <w:t>S</w:t>
      </w:r>
      <w:r w:rsidR="005013C5">
        <w:t xml:space="preserve">oapy water </w:t>
      </w:r>
      <w:r w:rsidR="00CC3A66">
        <w:t>is</w:t>
      </w:r>
      <w:r w:rsidR="00C67E04">
        <w:t xml:space="preserve"> applied </w:t>
      </w:r>
      <w:r w:rsidR="005013C5">
        <w:t xml:space="preserve">on all interfaces </w:t>
      </w:r>
      <w:r w:rsidR="001F2264">
        <w:t xml:space="preserve">and </w:t>
      </w:r>
      <w:r w:rsidR="008B1004">
        <w:t>air</w:t>
      </w:r>
      <w:r w:rsidR="00C67E04">
        <w:t xml:space="preserve"> is pushed</w:t>
      </w:r>
      <w:r w:rsidR="001F2264">
        <w:t xml:space="preserve"> through the system</w:t>
      </w:r>
      <w:r w:rsidR="00F16990">
        <w:t>. If any bubbles</w:t>
      </w:r>
      <w:r w:rsidR="004D1154">
        <w:t xml:space="preserve"> occur at the interfaces, then a leak has been found.</w:t>
      </w:r>
      <w:r w:rsidR="00501DF6">
        <w:t xml:space="preserve"> </w:t>
      </w:r>
      <w:r w:rsidR="00EB6CA0">
        <w:t xml:space="preserve">If a leak is found, </w:t>
      </w:r>
      <w:r w:rsidR="00977444">
        <w:t xml:space="preserve">a change in </w:t>
      </w:r>
      <w:r w:rsidR="00373D11">
        <w:t>gasket</w:t>
      </w:r>
      <w:r w:rsidR="00724376">
        <w:t xml:space="preserve">, sealant, or </w:t>
      </w:r>
      <w:r w:rsidR="00F1423B">
        <w:t xml:space="preserve">interfacing component </w:t>
      </w:r>
      <w:r w:rsidR="001F45BD">
        <w:t>will be made</w:t>
      </w:r>
      <w:r w:rsidR="0055429A">
        <w:t>.</w:t>
      </w:r>
      <w:r w:rsidR="00D964CC">
        <w:t xml:space="preserve"> Once the</w:t>
      </w:r>
      <w:r w:rsidR="0055429A">
        <w:t xml:space="preserve"> change has been </w:t>
      </w:r>
      <w:r w:rsidR="003770B1">
        <w:t>implemented</w:t>
      </w:r>
      <w:r w:rsidR="00A96AE0">
        <w:t>,</w:t>
      </w:r>
      <w:r w:rsidR="003770B1">
        <w:t xml:space="preserve"> the </w:t>
      </w:r>
      <w:r w:rsidR="00A96AE0">
        <w:t xml:space="preserve">test </w:t>
      </w:r>
      <w:r w:rsidR="00356AD6">
        <w:t>is</w:t>
      </w:r>
      <w:r w:rsidR="003770B1">
        <w:t xml:space="preserve"> repeated.</w:t>
      </w:r>
    </w:p>
    <w:p w14:paraId="555BE96C" w14:textId="77777777" w:rsidR="00BA56B5" w:rsidRDefault="00BA56B5" w:rsidP="00BA56B5">
      <w:pPr>
        <w:rPr>
          <w:b/>
          <w:bCs/>
          <w:sz w:val="28"/>
          <w:szCs w:val="28"/>
        </w:rPr>
      </w:pPr>
    </w:p>
    <w:p w14:paraId="23C16639" w14:textId="77777777" w:rsidR="009D7402" w:rsidRPr="00BA56B5" w:rsidRDefault="009D7402" w:rsidP="00BA56B5">
      <w:pPr>
        <w:rPr>
          <w:b/>
          <w:sz w:val="28"/>
          <w:szCs w:val="28"/>
        </w:rPr>
      </w:pPr>
      <w:r w:rsidRPr="00BA56B5">
        <w:rPr>
          <w:b/>
          <w:sz w:val="28"/>
          <w:szCs w:val="28"/>
        </w:rPr>
        <w:t>Subsystem Summary</w:t>
      </w:r>
    </w:p>
    <w:p w14:paraId="333ED413" w14:textId="4B31C3EA" w:rsidR="00D45862" w:rsidRPr="00D45862" w:rsidRDefault="00E21901" w:rsidP="00D45862">
      <w:r>
        <w:t xml:space="preserve">All interfacing regions both major and minor </w:t>
      </w:r>
      <w:r w:rsidR="003770B1">
        <w:t>has</w:t>
      </w:r>
      <w:r w:rsidR="008C5D2E">
        <w:t xml:space="preserve"> an</w:t>
      </w:r>
      <w:r w:rsidR="00856A36">
        <w:t xml:space="preserve"> airtight connection</w:t>
      </w:r>
      <w:r w:rsidR="003A38CC">
        <w:t xml:space="preserve"> and </w:t>
      </w:r>
      <w:r w:rsidR="008C5D2E">
        <w:t xml:space="preserve">is </w:t>
      </w:r>
      <w:r w:rsidR="003A38CC">
        <w:t xml:space="preserve">tested </w:t>
      </w:r>
      <w:r w:rsidR="008C5D2E">
        <w:t xml:space="preserve">using </w:t>
      </w:r>
      <w:r w:rsidR="003A38CC">
        <w:t xml:space="preserve">the bubble test. </w:t>
      </w:r>
      <w:r w:rsidR="005A23A8">
        <w:t>If</w:t>
      </w:r>
      <w:r w:rsidR="003A38CC">
        <w:t xml:space="preserve"> </w:t>
      </w:r>
      <w:r w:rsidR="00A55F59">
        <w:t xml:space="preserve">an interfacing area fails, then a new design will be considered </w:t>
      </w:r>
      <w:r w:rsidR="004B3EDC">
        <w:t xml:space="preserve">and tested to guarantee that no leaks occur on the final </w:t>
      </w:r>
      <w:r w:rsidR="0012211B">
        <w:t>design.</w:t>
      </w:r>
      <w:r w:rsidR="00856A36">
        <w:t xml:space="preserve"> </w:t>
      </w:r>
      <w:r w:rsidR="003770B1">
        <w:t xml:space="preserve">The verification plans can be found </w:t>
      </w:r>
      <w:r w:rsidR="002A038D">
        <w:t>in</w:t>
      </w:r>
      <w:r w:rsidR="003770B1">
        <w:t xml:space="preserve"> Appendix </w:t>
      </w:r>
      <w:r w:rsidR="006842BA">
        <w:t>E.</w:t>
      </w:r>
    </w:p>
    <w:p w14:paraId="32D69C6C" w14:textId="77777777" w:rsidR="00D94CCA" w:rsidRPr="00D45862" w:rsidRDefault="00D94CCA" w:rsidP="00D45862"/>
    <w:p w14:paraId="21F38803" w14:textId="77777777" w:rsidR="00D94CCA" w:rsidRPr="00BE2DC5" w:rsidRDefault="00D94CCA" w:rsidP="00D94CCA">
      <w:pPr>
        <w:pStyle w:val="Heading1"/>
      </w:pPr>
      <w:bookmarkStart w:id="98" w:name="_Toc121574924"/>
      <w:bookmarkStart w:id="99" w:name="_Toc121686613"/>
      <w:r>
        <w:t>Extraction</w:t>
      </w:r>
      <w:bookmarkEnd w:id="98"/>
      <w:bookmarkEnd w:id="99"/>
    </w:p>
    <w:p w14:paraId="16B5A678" w14:textId="77777777" w:rsidR="00D94CCA" w:rsidRPr="00BA56B5" w:rsidRDefault="00D94CCA" w:rsidP="00BA56B5">
      <w:pPr>
        <w:rPr>
          <w:b/>
          <w:sz w:val="28"/>
          <w:szCs w:val="28"/>
        </w:rPr>
      </w:pPr>
      <w:r w:rsidRPr="00BA56B5">
        <w:rPr>
          <w:b/>
          <w:sz w:val="28"/>
          <w:szCs w:val="28"/>
        </w:rPr>
        <w:t>Definition</w:t>
      </w:r>
    </w:p>
    <w:p w14:paraId="51C01918" w14:textId="33F9FC26" w:rsidR="00D94CCA" w:rsidRDefault="00D94CCA" w:rsidP="00D94CCA">
      <w:r>
        <w:t xml:space="preserve">The extraction system allows for hydrogen gas to be safely pulled from the material storage medium, graphitic carbon nitride, </w:t>
      </w:r>
      <w:r w:rsidR="00B85CD7">
        <w:t>for transportation and</w:t>
      </w:r>
      <w:r>
        <w:t xml:space="preserve"> use by the fuel cell or other demonstration methods. This is achieved by heating the storage medium to a temperature of 300°C to cause hydrogen</w:t>
      </w:r>
      <w:r w:rsidR="00B24837">
        <w:t xml:space="preserve"> release. </w:t>
      </w:r>
      <w:r w:rsidR="00F31633">
        <w:t xml:space="preserve">A 10ft length of nichrome wire </w:t>
      </w:r>
      <w:r w:rsidR="00730B34">
        <w:t>is</w:t>
      </w:r>
      <w:r w:rsidR="00F31633">
        <w:t xml:space="preserve"> used as a resistance heater </w:t>
      </w:r>
      <w:r w:rsidR="000A4D77">
        <w:t>to meet this target temperature</w:t>
      </w:r>
      <w:r w:rsidR="00B24837">
        <w:t>.</w:t>
      </w:r>
      <w:r w:rsidR="00AE5718">
        <w:t xml:space="preserve"> The wire </w:t>
      </w:r>
      <w:r w:rsidR="000D485D">
        <w:t>is</w:t>
      </w:r>
      <w:r w:rsidR="00AE5718">
        <w:t xml:space="preserve"> coiled beneath the </w:t>
      </w:r>
      <w:r w:rsidR="007B68A2">
        <w:t xml:space="preserve">graduated </w:t>
      </w:r>
      <w:r w:rsidR="00F17E48">
        <w:t>container</w:t>
      </w:r>
      <w:r w:rsidR="004327A1">
        <w:t>,</w:t>
      </w:r>
      <w:r w:rsidR="00F17E48">
        <w:t xml:space="preserve"> </w:t>
      </w:r>
      <w:r w:rsidR="00934ED6">
        <w:t xml:space="preserve">which holds </w:t>
      </w:r>
      <w:r w:rsidR="008D0BB0">
        <w:t>the storage medium</w:t>
      </w:r>
      <w:r w:rsidR="004327A1">
        <w:t>,</w:t>
      </w:r>
      <w:r w:rsidR="00D53C49">
        <w:t xml:space="preserve"> </w:t>
      </w:r>
      <w:r w:rsidR="00523AA8">
        <w:t xml:space="preserve">and </w:t>
      </w:r>
      <w:r w:rsidR="00005935">
        <w:t xml:space="preserve">above an insulating layer of </w:t>
      </w:r>
      <w:r w:rsidR="007A767F">
        <w:t>aero</w:t>
      </w:r>
      <w:r w:rsidR="00FC3FC9">
        <w:t>gel</w:t>
      </w:r>
      <w:r w:rsidR="008D0BB0">
        <w:t>.</w:t>
      </w:r>
      <w:r w:rsidR="00A87651">
        <w:t xml:space="preserve"> A voltage </w:t>
      </w:r>
      <w:r w:rsidR="00730B34">
        <w:t>is</w:t>
      </w:r>
      <w:r w:rsidR="00A87651">
        <w:t xml:space="preserve"> applied through use of a power supply unit</w:t>
      </w:r>
      <w:r w:rsidR="007D4B47">
        <w:t xml:space="preserve"> to control wire temperature.</w:t>
      </w:r>
    </w:p>
    <w:p w14:paraId="518F7CD8" w14:textId="77777777" w:rsidR="00D94CCA" w:rsidRDefault="00D94CCA" w:rsidP="00D94CCA"/>
    <w:p w14:paraId="08B53D1E" w14:textId="77777777" w:rsidR="00D94CCA" w:rsidRPr="00BA56B5" w:rsidRDefault="00D94CCA" w:rsidP="00BA56B5">
      <w:pPr>
        <w:rPr>
          <w:b/>
          <w:sz w:val="28"/>
          <w:szCs w:val="28"/>
        </w:rPr>
      </w:pPr>
      <w:r w:rsidRPr="00BA56B5">
        <w:rPr>
          <w:b/>
          <w:sz w:val="28"/>
          <w:szCs w:val="28"/>
        </w:rPr>
        <w:t>Requirements</w:t>
      </w:r>
    </w:p>
    <w:p w14:paraId="2BF668CA" w14:textId="3CE08E4C" w:rsidR="00D94CCA" w:rsidRDefault="00D94CCA" w:rsidP="00D94CCA">
      <w:r>
        <w:t xml:space="preserve">9.1 The heating system must be able to cause the material storage to </w:t>
      </w:r>
      <w:r w:rsidR="003F30A4">
        <w:t>release</w:t>
      </w:r>
      <w:r>
        <w:t xml:space="preserve"> hydrogen</w:t>
      </w:r>
      <w:r w:rsidR="003F30A4">
        <w:t>….</w:t>
      </w:r>
    </w:p>
    <w:p w14:paraId="271ECC66" w14:textId="77777777" w:rsidR="00D94CCA" w:rsidRDefault="00D94CCA" w:rsidP="00D94CCA">
      <w:r>
        <w:t>9.2 The heating system must be able to heat the storage material to 300°C and must not exceed 350°C.</w:t>
      </w:r>
    </w:p>
    <w:p w14:paraId="639435AD" w14:textId="77777777" w:rsidR="00D94CCA" w:rsidRDefault="00D94CCA" w:rsidP="00D94CCA"/>
    <w:p w14:paraId="47DC18C5" w14:textId="04ED85D1" w:rsidR="00D94CCA" w:rsidRDefault="00D94CCA" w:rsidP="00D94CCA">
      <w:r>
        <w:t xml:space="preserve">Extraction requirement 9.1 is derived from system requirement 4.3, </w:t>
      </w:r>
      <w:r w:rsidR="007428DD">
        <w:t>t</w:t>
      </w:r>
      <w:r w:rsidRPr="008332CC">
        <w:t>he material storage to fuel cell system must be able to run for 10 minutes.</w:t>
      </w:r>
      <w:r>
        <w:t xml:space="preserve"> Requirement 9.1 sets an upper bound on the heat rate applied to the storage material through enforcing a pressure limit. This pressure limit is from the manufacturer’s specifications for our fuel cell and exceeding this limit would damage the fuel cell, preventing it from running at all and therefore failing system requirement 4.3. Extraction requirement 9.2 is derived from system requirement 2.1</w:t>
      </w:r>
      <w:r w:rsidRPr="008332CC">
        <w:t>.</w:t>
      </w:r>
      <w:r>
        <w:t xml:space="preserve"> This requirement sets an upper bound on the temperature of the heating elements to mitigate the risk of melting temperature sensitive components made from plastics within the piping system. Melting these components would cause hydrogen gas leaks and fail system requirement 2.1.</w:t>
      </w:r>
    </w:p>
    <w:p w14:paraId="085AE8D3" w14:textId="77777777" w:rsidR="004E1860" w:rsidRDefault="004E1860" w:rsidP="00D94CCA"/>
    <w:p w14:paraId="61AF1F1F" w14:textId="77777777" w:rsidR="00D94CCA" w:rsidRPr="00BA56B5" w:rsidRDefault="00D94CCA" w:rsidP="00D94CCA">
      <w:pPr>
        <w:rPr>
          <w:b/>
          <w:sz w:val="28"/>
          <w:szCs w:val="28"/>
        </w:rPr>
      </w:pPr>
      <w:r w:rsidRPr="0EC243B2">
        <w:rPr>
          <w:b/>
          <w:sz w:val="28"/>
          <w:szCs w:val="28"/>
        </w:rPr>
        <w:t>Integration</w:t>
      </w:r>
    </w:p>
    <w:p w14:paraId="1649D523" w14:textId="006965D5" w:rsidR="00D94CCA" w:rsidRDefault="00D94CCA" w:rsidP="00D94CCA">
      <w:r w:rsidRPr="242BE0B9">
        <w:t xml:space="preserve">This </w:t>
      </w:r>
      <w:r w:rsidRPr="69695944">
        <w:t xml:space="preserve">system </w:t>
      </w:r>
      <w:r w:rsidR="005E6EE3">
        <w:t>is</w:t>
      </w:r>
      <w:r w:rsidRPr="1350BDE6">
        <w:t xml:space="preserve"> </w:t>
      </w:r>
      <w:r w:rsidRPr="46456FAF">
        <w:t xml:space="preserve">integrated </w:t>
      </w:r>
      <w:r>
        <w:t xml:space="preserve">into the storage system as a 10ft. coil of Nichrome wire placed beneath the graduated bottle to serve a s a resistance heater. Power leads </w:t>
      </w:r>
      <w:r w:rsidR="005E6EE3">
        <w:t>are</w:t>
      </w:r>
      <w:r>
        <w:t xml:space="preserve"> </w:t>
      </w:r>
      <w:r w:rsidR="00730B34">
        <w:t>run</w:t>
      </w:r>
      <w:r>
        <w:t xml:space="preserve"> from either end of the Nichrome coil to a power supply unit to provide the necessary voltage to meet subsystem requirements.</w:t>
      </w:r>
    </w:p>
    <w:p w14:paraId="3BFC57B1" w14:textId="77777777" w:rsidR="006B3D9A" w:rsidRDefault="006B3D9A" w:rsidP="00D94CCA"/>
    <w:p w14:paraId="539B0CC2" w14:textId="612CBEA3" w:rsidR="006B3D9A" w:rsidRDefault="006B3D9A" w:rsidP="00D94CCA">
      <w:r>
        <w:rPr>
          <w:noProof/>
        </w:rPr>
        <w:drawing>
          <wp:inline distT="0" distB="0" distL="0" distR="0" wp14:anchorId="196C0AA2" wp14:editId="78AD993A">
            <wp:extent cx="5943600" cy="466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6090"/>
                    </a:xfrm>
                    <a:prstGeom prst="rect">
                      <a:avLst/>
                    </a:prstGeom>
                  </pic:spPr>
                </pic:pic>
              </a:graphicData>
            </a:graphic>
          </wp:inline>
        </w:drawing>
      </w:r>
    </w:p>
    <w:p w14:paraId="4ECC35F9" w14:textId="77777777" w:rsidR="005F7056" w:rsidRDefault="006B3D9A" w:rsidP="005F7056">
      <w:pPr>
        <w:keepNext/>
      </w:pPr>
      <w:r>
        <w:rPr>
          <w:noProof/>
        </w:rPr>
        <w:drawing>
          <wp:inline distT="0" distB="0" distL="0" distR="0" wp14:anchorId="14981BC4" wp14:editId="2F2F810F">
            <wp:extent cx="5943600" cy="309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245"/>
                    </a:xfrm>
                    <a:prstGeom prst="rect">
                      <a:avLst/>
                    </a:prstGeom>
                  </pic:spPr>
                </pic:pic>
              </a:graphicData>
            </a:graphic>
          </wp:inline>
        </w:drawing>
      </w:r>
    </w:p>
    <w:p w14:paraId="2EE7C2E3" w14:textId="0D4C8895" w:rsidR="006B3D9A" w:rsidRPr="00DF2750" w:rsidRDefault="005F7056" w:rsidP="00E40810">
      <w:pPr>
        <w:pStyle w:val="Caption"/>
        <w:jc w:val="center"/>
        <w:rPr>
          <w:i w:val="0"/>
          <w:color w:val="auto"/>
        </w:rPr>
      </w:pPr>
      <w:bookmarkStart w:id="100" w:name="_Toc121686642"/>
      <w:r w:rsidRPr="00DF2750">
        <w:rPr>
          <w:i w:val="0"/>
          <w:color w:val="auto"/>
        </w:rPr>
        <w:t xml:space="preserve">Figure </w:t>
      </w:r>
      <w:r w:rsidRPr="00DF2750">
        <w:rPr>
          <w:i w:val="0"/>
          <w:color w:val="auto"/>
        </w:rPr>
        <w:fldChar w:fldCharType="begin"/>
      </w:r>
      <w:r w:rsidRPr="00DF2750">
        <w:rPr>
          <w:i w:val="0"/>
          <w:color w:val="auto"/>
        </w:rPr>
        <w:instrText xml:space="preserve"> SEQ Figure \* ARABIC </w:instrText>
      </w:r>
      <w:r w:rsidRPr="00DF2750">
        <w:rPr>
          <w:i w:val="0"/>
          <w:color w:val="auto"/>
        </w:rPr>
        <w:fldChar w:fldCharType="separate"/>
      </w:r>
      <w:r w:rsidR="00B34FD8">
        <w:rPr>
          <w:i w:val="0"/>
          <w:noProof/>
          <w:color w:val="auto"/>
        </w:rPr>
        <w:t>15</w:t>
      </w:r>
      <w:r w:rsidRPr="00DF2750">
        <w:rPr>
          <w:i w:val="0"/>
          <w:color w:val="auto"/>
        </w:rPr>
        <w:fldChar w:fldCharType="end"/>
      </w:r>
      <w:r w:rsidRPr="00DF2750">
        <w:rPr>
          <w:i w:val="0"/>
          <w:color w:val="auto"/>
        </w:rPr>
        <w:t>:Nichrome Wire Specifications</w:t>
      </w:r>
      <w:r w:rsidR="00967AB3" w:rsidRPr="00DF2750">
        <w:rPr>
          <w:i w:val="0"/>
          <w:color w:val="auto"/>
        </w:rPr>
        <w:t xml:space="preserve"> </w:t>
      </w:r>
      <w:r w:rsidR="00967AB3" w:rsidRPr="00DF2750">
        <w:rPr>
          <w:i w:val="0"/>
          <w:color w:val="auto"/>
        </w:rPr>
        <w:fldChar w:fldCharType="begin"/>
      </w:r>
      <w:r w:rsidR="00967AB3" w:rsidRPr="00DF2750">
        <w:rPr>
          <w:i w:val="0"/>
          <w:color w:val="auto"/>
        </w:rPr>
        <w:instrText xml:space="preserve"> ADDIN ZOTERO_ITEM CSL_CITATION {"citationID":"BYhEFv31","properties":{"formattedCitation":"[2]","plainCitation":"[2]","noteIndex":0},"citationItems":[{"id":55,"uris":["http://zotero.org/users/10090254/items/3LQUG7GW"],"itemData":{"id":55,"type":"article-journal","language":"en","page":"1","source":"Zotero","title":"Nichrome Wire Data Sheet"}}],"schema":"https://github.com/citation-style-language/schema/raw/master/csl-citation.json"} </w:instrText>
      </w:r>
      <w:r w:rsidR="00967AB3" w:rsidRPr="00DF2750">
        <w:rPr>
          <w:i w:val="0"/>
          <w:color w:val="auto"/>
        </w:rPr>
        <w:fldChar w:fldCharType="separate"/>
      </w:r>
      <w:r w:rsidR="00967AB3" w:rsidRPr="00DF2750">
        <w:rPr>
          <w:color w:val="auto"/>
        </w:rPr>
        <w:t>[2]</w:t>
      </w:r>
      <w:bookmarkEnd w:id="100"/>
      <w:r w:rsidR="00967AB3" w:rsidRPr="00DF2750">
        <w:rPr>
          <w:i w:val="0"/>
          <w:color w:val="auto"/>
        </w:rPr>
        <w:fldChar w:fldCharType="end"/>
      </w:r>
    </w:p>
    <w:p w14:paraId="074E3585" w14:textId="77777777" w:rsidR="00D94CCA" w:rsidRPr="00BA56B5" w:rsidRDefault="00D94CCA" w:rsidP="00BA56B5">
      <w:pPr>
        <w:rPr>
          <w:b/>
          <w:sz w:val="28"/>
          <w:szCs w:val="28"/>
        </w:rPr>
      </w:pPr>
      <w:r w:rsidRPr="00BA56B5">
        <w:rPr>
          <w:b/>
          <w:sz w:val="28"/>
          <w:szCs w:val="28"/>
        </w:rPr>
        <w:t>Governing Equations</w:t>
      </w:r>
    </w:p>
    <w:p w14:paraId="5E67E99C" w14:textId="77777777" w:rsidR="00D94CCA" w:rsidRDefault="00D94CCA" w:rsidP="00D94CCA">
      <w:r w:rsidRPr="27AC5E4E">
        <w:t xml:space="preserve">This system is governed by </w:t>
      </w:r>
      <w:r>
        <w:t>heat transfer, to determine required power input for our target steady state temperature of 300°C, and electric power to determine voltage input for our desired power given the heating element.</w:t>
      </w:r>
    </w:p>
    <w:p w14:paraId="5379EBA6" w14:textId="77777777" w:rsidR="00D94CCA" w:rsidRDefault="00D94CCA" w:rsidP="00D94CCA"/>
    <w:p w14:paraId="07522151" w14:textId="795BA5CC" w:rsidR="00D94CCA" w:rsidRPr="00821244" w:rsidRDefault="00082155" w:rsidP="00D0627A">
      <w:pPr>
        <w:jc w:val="right"/>
        <w:rPr>
          <w:rFonts w:ascii="Cambria Math" w:hAnsi="Cambria Math"/>
          <w:i/>
        </w:rPr>
      </w:pPr>
      <m:oMath>
        <m:r>
          <w:rPr>
            <w:rFonts w:ascii="Cambria Math" w:hAnsi="Cambria Math"/>
          </w:rPr>
          <m:t>Heat Rate Out=Conduction loss+Convection loss</m:t>
        </m:r>
      </m:oMath>
      <w:r w:rsidR="00C32B20">
        <w:rPr>
          <w:rFonts w:ascii="Cambria Math" w:hAnsi="Cambria Math"/>
          <w:i/>
        </w:rPr>
        <w:tab/>
      </w:r>
      <w:r w:rsidR="00C32B20">
        <w:rPr>
          <w:rFonts w:ascii="Cambria Math" w:hAnsi="Cambria Math"/>
          <w:i/>
        </w:rPr>
        <w:tab/>
      </w:r>
      <w:r w:rsidR="00B6195D">
        <w:rPr>
          <w:rFonts w:ascii="Cambria Math" w:hAnsi="Cambria Math"/>
          <w:i/>
        </w:rPr>
        <w:t xml:space="preserve">        </w:t>
      </w:r>
      <w:r w:rsidR="00D0627A" w:rsidRPr="00ED391E">
        <w:rPr>
          <w:rFonts w:ascii="Cambria Math" w:hAnsi="Cambria Math"/>
        </w:rPr>
        <w:t>(</w:t>
      </w:r>
      <w:r w:rsidR="000D485D">
        <w:rPr>
          <w:rFonts w:ascii="Cambria Math" w:hAnsi="Cambria Math"/>
          <w:iCs/>
        </w:rPr>
        <w:t>10</w:t>
      </w:r>
      <w:r w:rsidR="00D0627A" w:rsidRPr="00ED391E">
        <w:rPr>
          <w:rFonts w:ascii="Cambria Math" w:hAnsi="Cambria Math"/>
        </w:rPr>
        <w:t>)</w:t>
      </w:r>
    </w:p>
    <w:p w14:paraId="7BA499BB" w14:textId="37F2ADDD" w:rsidR="006B3D9A" w:rsidRDefault="00D94CCA" w:rsidP="006B3D9A">
      <w:pPr>
        <w:jc w:val="right"/>
        <w:rPr>
          <w:rFonts w:ascii="Cambria Math" w:hAnsi="Cambria Math"/>
          <w:iCs/>
        </w:rPr>
      </w:pPr>
      <w:r>
        <w:rPr>
          <w:rFonts w:ascii="Cambria Math" w:hAnsi="Cambria Math" w:cs="Cambria Math"/>
          <w:iCs/>
        </w:rPr>
        <w:t>Convection</w:t>
      </w:r>
      <w:r w:rsidRPr="00821244">
        <w:rPr>
          <w:rFonts w:ascii="Cambria Math" w:hAnsi="Cambria Math"/>
          <w:iCs/>
        </w:rPr>
        <w:t xml:space="preserve"> </w:t>
      </w:r>
      <w:r w:rsidRPr="00821244">
        <w:rPr>
          <w:rFonts w:ascii="Cambria Math" w:hAnsi="Cambria Math" w:cs="Cambria Math"/>
          <w:iCs/>
        </w:rPr>
        <w:t>𝑙𝑜𝑠𝑠</w:t>
      </w:r>
      <w:r w:rsidRPr="00821244">
        <w:rPr>
          <w:rFonts w:ascii="Cambria Math" w:hAnsi="Cambria Math"/>
          <w:iCs/>
        </w:rPr>
        <w:t>=</w:t>
      </w:r>
      <w:proofErr w:type="spellStart"/>
      <w:r w:rsidRPr="00821244">
        <w:rPr>
          <w:rFonts w:ascii="Cambria Math" w:hAnsi="Cambria Math"/>
          <w:iCs/>
        </w:rPr>
        <w:t>ℎ</w:t>
      </w:r>
      <w:r w:rsidRPr="00821244">
        <w:rPr>
          <w:rFonts w:ascii="Cambria Math" w:hAnsi="Cambria Math"/>
          <w:iCs/>
          <w:vertAlign w:val="subscript"/>
        </w:rPr>
        <w:t>air</w:t>
      </w:r>
      <w:proofErr w:type="spellEnd"/>
      <w:r w:rsidRPr="00821244">
        <w:rPr>
          <w:rFonts w:ascii="Cambria Math" w:hAnsi="Cambria Math" w:cs="Cambria Math"/>
          <w:iCs/>
        </w:rPr>
        <w:t>𝐴</w:t>
      </w:r>
      <w:r w:rsidRPr="00821244">
        <w:rPr>
          <w:rFonts w:ascii="Cambria Math" w:hAnsi="Cambria Math"/>
          <w:iCs/>
          <w:vertAlign w:val="subscript"/>
        </w:rPr>
        <w:t>1</w:t>
      </w:r>
      <w:r w:rsidRPr="00821244">
        <w:rPr>
          <w:rFonts w:ascii="Cambria Math" w:hAnsi="Cambria Math"/>
          <w:iCs/>
        </w:rPr>
        <w:t xml:space="preserve"> ∆</w:t>
      </w:r>
      <w:r w:rsidRPr="00821244">
        <w:rPr>
          <w:rFonts w:ascii="Cambria Math" w:hAnsi="Cambria Math" w:cs="Cambria Math"/>
          <w:iCs/>
        </w:rPr>
        <w:t>𝑇</w:t>
      </w:r>
      <w:r w:rsidRPr="00821244">
        <w:rPr>
          <w:rFonts w:ascii="Cambria Math" w:hAnsi="Cambria Math"/>
          <w:iCs/>
        </w:rPr>
        <w:t xml:space="preserve">   </w:t>
      </w:r>
      <w:r w:rsidR="006B3D9A">
        <w:rPr>
          <w:rFonts w:ascii="Cambria Math" w:hAnsi="Cambria Math"/>
          <w:iCs/>
        </w:rPr>
        <w:tab/>
      </w:r>
      <w:r w:rsidR="006B3D9A">
        <w:rPr>
          <w:rFonts w:ascii="Cambria Math" w:hAnsi="Cambria Math"/>
          <w:iCs/>
        </w:rPr>
        <w:tab/>
      </w:r>
      <w:r w:rsidR="006B3D9A">
        <w:rPr>
          <w:rFonts w:ascii="Cambria Math" w:hAnsi="Cambria Math"/>
          <w:iCs/>
        </w:rPr>
        <w:tab/>
      </w:r>
      <w:r w:rsidR="006B3D9A">
        <w:rPr>
          <w:rFonts w:ascii="Cambria Math" w:hAnsi="Cambria Math"/>
          <w:iCs/>
        </w:rPr>
        <w:tab/>
      </w:r>
      <w:r w:rsidR="006B3D9A">
        <w:rPr>
          <w:rFonts w:ascii="Cambria Math" w:hAnsi="Cambria Math"/>
          <w:iCs/>
        </w:rPr>
        <w:tab/>
      </w:r>
      <w:r w:rsidR="006B3D9A">
        <w:rPr>
          <w:rFonts w:ascii="Cambria Math" w:hAnsi="Cambria Math" w:cs="Cambria Math"/>
          <w:iCs/>
        </w:rPr>
        <w:t>(</w:t>
      </w:r>
      <w:r w:rsidR="000D485D">
        <w:rPr>
          <w:rFonts w:ascii="Cambria Math" w:hAnsi="Cambria Math" w:cs="Cambria Math"/>
          <w:iCs/>
        </w:rPr>
        <w:t>11</w:t>
      </w:r>
      <w:r w:rsidR="006B3D9A">
        <w:rPr>
          <w:rFonts w:ascii="Cambria Math" w:hAnsi="Cambria Math" w:cs="Cambria Math"/>
          <w:iCs/>
        </w:rPr>
        <w:t>)</w:t>
      </w:r>
    </w:p>
    <w:p w14:paraId="74D4C404" w14:textId="7924FB4B" w:rsidR="00D94CCA" w:rsidRPr="00821244" w:rsidRDefault="00D94CCA" w:rsidP="00EC7D04">
      <w:pPr>
        <w:jc w:val="right"/>
        <w:rPr>
          <w:rFonts w:ascii="Cambria Math" w:hAnsi="Cambria Math" w:cs="Cambria Math"/>
          <w:iCs/>
        </w:rPr>
      </w:pPr>
      <w:r w:rsidRPr="00943CB5">
        <w:rPr>
          <w:rFonts w:ascii="Cambria Math" w:hAnsi="Cambria Math" w:cs="Cambria Math"/>
          <w:iCs/>
        </w:rPr>
        <w:t>Conduction</w:t>
      </w:r>
      <w:r w:rsidRPr="00821244">
        <w:rPr>
          <w:rFonts w:ascii="Cambria Math" w:hAnsi="Cambria Math"/>
          <w:iCs/>
        </w:rPr>
        <w:t xml:space="preserve"> </w:t>
      </w:r>
      <w:r w:rsidRPr="00821244">
        <w:rPr>
          <w:rFonts w:ascii="Cambria Math" w:hAnsi="Cambria Math" w:cs="Cambria Math"/>
          <w:iCs/>
        </w:rPr>
        <w:t>𝑙𝑜𝑠𝑠</w:t>
      </w:r>
      <w:r w:rsidRPr="00821244">
        <w:rPr>
          <w:rFonts w:ascii="Cambria Math" w:hAnsi="Cambria Math"/>
          <w:iCs/>
        </w:rPr>
        <w:t>=−</w:t>
      </w:r>
      <w:r w:rsidRPr="00821244">
        <w:rPr>
          <w:rFonts w:ascii="Cambria Math" w:hAnsi="Cambria Math" w:cs="Cambria Math"/>
          <w:iCs/>
        </w:rPr>
        <w:t>𝑘𝐴</w:t>
      </w:r>
      <w:r w:rsidRPr="00821244">
        <w:rPr>
          <w:rFonts w:ascii="Cambria Math" w:hAnsi="Cambria Math"/>
          <w:iCs/>
          <w:vertAlign w:val="subscript"/>
        </w:rPr>
        <w:t>2</w:t>
      </w:r>
      <w:r w:rsidRPr="00821244">
        <w:rPr>
          <w:rFonts w:ascii="Cambria Math" w:hAnsi="Cambria Math"/>
          <w:iCs/>
        </w:rPr>
        <w:t>∆</w:t>
      </w:r>
      <w:r w:rsidRPr="00821244">
        <w:rPr>
          <w:rFonts w:ascii="Cambria Math" w:hAnsi="Cambria Math" w:cs="Cambria Math"/>
          <w:iCs/>
        </w:rPr>
        <w:t>𝑇</w:t>
      </w:r>
      <w:r w:rsidR="00EC7D04">
        <w:rPr>
          <w:rFonts w:ascii="Cambria Math" w:hAnsi="Cambria Math" w:cs="Cambria Math"/>
          <w:iCs/>
        </w:rPr>
        <w:tab/>
      </w:r>
      <w:r w:rsidR="00EC7D04">
        <w:rPr>
          <w:rFonts w:ascii="Cambria Math" w:hAnsi="Cambria Math" w:cs="Cambria Math"/>
          <w:iCs/>
        </w:rPr>
        <w:tab/>
      </w:r>
      <w:r w:rsidR="006B3D9A">
        <w:rPr>
          <w:rFonts w:ascii="Cambria Math" w:hAnsi="Cambria Math" w:cs="Cambria Math"/>
          <w:iCs/>
        </w:rPr>
        <w:tab/>
      </w:r>
      <w:r w:rsidR="006B3D9A">
        <w:rPr>
          <w:rFonts w:ascii="Cambria Math" w:hAnsi="Cambria Math" w:cs="Cambria Math"/>
          <w:iCs/>
        </w:rPr>
        <w:tab/>
      </w:r>
      <w:r w:rsidR="006B3D9A">
        <w:rPr>
          <w:rFonts w:ascii="Cambria Math" w:hAnsi="Cambria Math" w:cs="Cambria Math"/>
          <w:iCs/>
        </w:rPr>
        <w:tab/>
      </w:r>
      <w:r w:rsidR="00EC7D04">
        <w:rPr>
          <w:rFonts w:ascii="Cambria Math" w:hAnsi="Cambria Math" w:cs="Cambria Math"/>
          <w:iCs/>
        </w:rPr>
        <w:t>(</w:t>
      </w:r>
      <w:r w:rsidR="00ED391E">
        <w:rPr>
          <w:rFonts w:ascii="Cambria Math" w:hAnsi="Cambria Math" w:cs="Cambria Math"/>
          <w:iCs/>
        </w:rPr>
        <w:t>1</w:t>
      </w:r>
      <w:r w:rsidR="000D485D">
        <w:rPr>
          <w:rFonts w:ascii="Cambria Math" w:hAnsi="Cambria Math" w:cs="Cambria Math"/>
          <w:iCs/>
        </w:rPr>
        <w:t>2</w:t>
      </w:r>
      <w:r w:rsidR="00EC7D04">
        <w:rPr>
          <w:rFonts w:ascii="Cambria Math" w:hAnsi="Cambria Math" w:cs="Cambria Math"/>
          <w:iCs/>
        </w:rPr>
        <w:t>)</w:t>
      </w:r>
    </w:p>
    <w:p w14:paraId="2170B202" w14:textId="77777777" w:rsidR="00D94CCA" w:rsidRPr="00943CB5" w:rsidRDefault="00D94CCA" w:rsidP="00081E82">
      <w:pPr>
        <w:ind w:left="720" w:firstLine="720"/>
      </w:pPr>
      <w:r w:rsidRPr="00943CB5">
        <w:t>Where:</w:t>
      </w:r>
    </w:p>
    <w:p w14:paraId="7B69C792" w14:textId="77777777" w:rsidR="00D94CCA" w:rsidRDefault="00D94CCA" w:rsidP="00E30613">
      <w:pPr>
        <w:ind w:left="1440" w:firstLine="720"/>
        <w:rPr>
          <w:rFonts w:ascii="Cambria Math" w:hAnsi="Cambria Math"/>
          <w:iCs/>
        </w:rPr>
      </w:pPr>
      <w:proofErr w:type="spellStart"/>
      <w:r w:rsidRPr="00397246">
        <w:rPr>
          <w:rFonts w:ascii="Cambria Math" w:hAnsi="Cambria Math"/>
        </w:rPr>
        <w:t>ℎ</w:t>
      </w:r>
      <w:r w:rsidRPr="00397246">
        <w:rPr>
          <w:rFonts w:ascii="Cambria Math" w:hAnsi="Cambria Math"/>
          <w:vertAlign w:val="subscript"/>
        </w:rPr>
        <w:t>air</w:t>
      </w:r>
      <w:proofErr w:type="spellEnd"/>
      <w:r w:rsidRPr="00397246">
        <w:rPr>
          <w:rFonts w:ascii="Cambria Math" w:hAnsi="Cambria Math"/>
          <w:vertAlign w:val="subscript"/>
        </w:rPr>
        <w:t xml:space="preserve"> </w:t>
      </w:r>
      <w:commentRangeStart w:id="101"/>
      <w:commentRangeStart w:id="102"/>
      <w:r w:rsidRPr="008A61FC">
        <w:rPr>
          <w:rFonts w:ascii="Cambria Math" w:hAnsi="Cambria Math"/>
        </w:rPr>
        <w:t>= 2.5</w:t>
      </w:r>
      <w:r>
        <w:rPr>
          <w:rFonts w:ascii="Cambria Math" w:hAnsi="Cambria Math"/>
          <w:iCs/>
        </w:rPr>
        <w:t xml:space="preserve"> for still air</w:t>
      </w:r>
    </w:p>
    <w:p w14:paraId="241A2BDE" w14:textId="7724B835" w:rsidR="00D94CCA" w:rsidRPr="00821244" w:rsidRDefault="00D94CCA" w:rsidP="00007780">
      <w:pPr>
        <w:ind w:left="1440" w:firstLine="720"/>
        <w:rPr>
          <w:rFonts w:ascii="Cambria Math" w:hAnsi="Cambria Math"/>
          <w:iCs/>
        </w:rPr>
      </w:pPr>
      <w:r>
        <w:rPr>
          <w:rFonts w:ascii="Cambria Math" w:hAnsi="Cambria Math"/>
          <w:iCs/>
        </w:rPr>
        <w:t>A</w:t>
      </w:r>
      <w:r>
        <w:rPr>
          <w:rFonts w:ascii="Cambria Math" w:hAnsi="Cambria Math"/>
          <w:iCs/>
          <w:vertAlign w:val="subscript"/>
        </w:rPr>
        <w:t>1</w:t>
      </w:r>
      <w:r>
        <w:rPr>
          <w:rFonts w:ascii="Cambria Math" w:hAnsi="Cambria Math"/>
          <w:iCs/>
        </w:rPr>
        <w:t xml:space="preserve">= </w:t>
      </w:r>
      <w:r w:rsidRPr="00821244">
        <w:rPr>
          <w:rFonts w:ascii="Cambria Math" w:hAnsi="Cambria Math"/>
          <w:iCs/>
        </w:rPr>
        <w:t>.0038m</w:t>
      </w:r>
      <w:r w:rsidRPr="00821244">
        <w:rPr>
          <w:rFonts w:ascii="Cambria Math" w:hAnsi="Cambria Math"/>
          <w:iCs/>
          <w:vertAlign w:val="superscript"/>
        </w:rPr>
        <w:t>2</w:t>
      </w:r>
      <w:r w:rsidRPr="00821244">
        <w:rPr>
          <w:rFonts w:ascii="Cambria Math" w:hAnsi="Cambria Math"/>
          <w:iCs/>
        </w:rPr>
        <w:t xml:space="preserve"> (50% surface area</w:t>
      </w:r>
      <w:r w:rsidR="00462ABA">
        <w:rPr>
          <w:rFonts w:ascii="Cambria Math" w:hAnsi="Cambria Math"/>
          <w:iCs/>
        </w:rPr>
        <w:t xml:space="preserve"> of heating element</w:t>
      </w:r>
      <w:r w:rsidRPr="00821244">
        <w:rPr>
          <w:rFonts w:ascii="Cambria Math" w:hAnsi="Cambria Math"/>
          <w:iCs/>
        </w:rPr>
        <w:t>)</w:t>
      </w:r>
    </w:p>
    <w:p w14:paraId="1B11B8FF" w14:textId="12B1017F" w:rsidR="00D94CCA" w:rsidRPr="00821244" w:rsidRDefault="00D94CCA" w:rsidP="00007780">
      <w:pPr>
        <w:ind w:left="1440" w:firstLine="720"/>
        <w:rPr>
          <w:rFonts w:ascii="Cambria Math" w:hAnsi="Cambria Math"/>
          <w:iCs/>
        </w:rPr>
      </w:pPr>
      <w:r>
        <w:rPr>
          <w:rFonts w:ascii="Cambria Math" w:hAnsi="Cambria Math"/>
          <w:iCs/>
        </w:rPr>
        <w:t>A</w:t>
      </w:r>
      <w:r>
        <w:rPr>
          <w:rFonts w:ascii="Cambria Math" w:hAnsi="Cambria Math"/>
          <w:iCs/>
          <w:vertAlign w:val="subscript"/>
        </w:rPr>
        <w:t>2</w:t>
      </w:r>
      <w:r>
        <w:rPr>
          <w:rFonts w:ascii="Cambria Math" w:hAnsi="Cambria Math"/>
          <w:iCs/>
        </w:rPr>
        <w:t xml:space="preserve">= </w:t>
      </w:r>
      <w:r w:rsidRPr="00821244">
        <w:rPr>
          <w:rFonts w:ascii="Cambria Math" w:hAnsi="Cambria Math"/>
          <w:iCs/>
        </w:rPr>
        <w:t>.0019m</w:t>
      </w:r>
      <w:r w:rsidRPr="00821244">
        <w:rPr>
          <w:rFonts w:ascii="Cambria Math" w:hAnsi="Cambria Math"/>
          <w:iCs/>
          <w:vertAlign w:val="superscript"/>
        </w:rPr>
        <w:t xml:space="preserve">2 </w:t>
      </w:r>
      <w:r w:rsidRPr="00821244">
        <w:rPr>
          <w:rFonts w:ascii="Cambria Math" w:hAnsi="Cambria Math"/>
          <w:iCs/>
        </w:rPr>
        <w:t>(25% surface area</w:t>
      </w:r>
      <w:r w:rsidR="00462ABA">
        <w:rPr>
          <w:rFonts w:ascii="Cambria Math" w:hAnsi="Cambria Math"/>
          <w:iCs/>
        </w:rPr>
        <w:t xml:space="preserve"> of heating element</w:t>
      </w:r>
      <w:r w:rsidRPr="00821244">
        <w:rPr>
          <w:rFonts w:ascii="Cambria Math" w:hAnsi="Cambria Math"/>
          <w:iCs/>
        </w:rPr>
        <w:t>)</w:t>
      </w:r>
    </w:p>
    <w:p w14:paraId="11F2BDD8" w14:textId="77777777" w:rsidR="00D94CCA" w:rsidRDefault="00D94CCA" w:rsidP="00007780">
      <w:pPr>
        <w:ind w:left="1440" w:firstLine="720"/>
        <w:rPr>
          <w:rFonts w:ascii="Cambria Math" w:hAnsi="Cambria Math"/>
          <w:iCs/>
        </w:rPr>
      </w:pPr>
      <w:r>
        <w:rPr>
          <w:rFonts w:ascii="Cambria Math" w:hAnsi="Cambria Math"/>
          <w:iCs/>
        </w:rPr>
        <w:t xml:space="preserve">k= </w:t>
      </w:r>
      <w:r w:rsidRPr="00821244">
        <w:rPr>
          <w:rFonts w:ascii="Cambria Math" w:hAnsi="Cambria Math"/>
          <w:iCs/>
        </w:rPr>
        <w:t>11.3</w:t>
      </w:r>
      <m:oMath>
        <m:f>
          <m:fPr>
            <m:ctrlPr>
              <w:rPr>
                <w:rFonts w:ascii="Cambria Math" w:hAnsi="Cambria Math"/>
                <w:i/>
                <w:iCs/>
              </w:rPr>
            </m:ctrlPr>
          </m:fPr>
          <m:num>
            <m:r>
              <w:rPr>
                <w:rFonts w:ascii="Cambria Math" w:hAnsi="Cambria Math"/>
              </w:rPr>
              <m:t>W</m:t>
            </m:r>
          </m:num>
          <m:den>
            <m:r>
              <w:rPr>
                <w:rFonts w:ascii="Cambria Math" w:hAnsi="Cambria Math"/>
              </w:rPr>
              <m:t>m*°K</m:t>
            </m:r>
          </m:den>
        </m:f>
      </m:oMath>
    </w:p>
    <w:p w14:paraId="2869CB95" w14:textId="77777777" w:rsidR="00D94CCA" w:rsidRDefault="00D94CCA" w:rsidP="00007780">
      <w:pPr>
        <w:ind w:left="1440" w:firstLine="720"/>
        <w:rPr>
          <w:rFonts w:ascii="Cambria Math" w:hAnsi="Cambria Math"/>
          <w:iCs/>
        </w:rPr>
      </w:pPr>
      <w:r w:rsidRPr="00821244">
        <w:rPr>
          <w:rFonts w:ascii="Cambria Math" w:hAnsi="Cambria Math"/>
          <w:iCs/>
        </w:rPr>
        <w:t>∆𝑇= 280</w:t>
      </w:r>
      <w:commentRangeEnd w:id="101"/>
      <w:r w:rsidR="00CF1033">
        <w:rPr>
          <w:rStyle w:val="CommentReference"/>
        </w:rPr>
        <w:commentReference w:id="101"/>
      </w:r>
      <w:commentRangeEnd w:id="102"/>
      <w:r w:rsidR="00CF1033">
        <w:rPr>
          <w:rStyle w:val="CommentReference"/>
        </w:rPr>
        <w:commentReference w:id="102"/>
      </w:r>
      <w:r w:rsidRPr="00821244">
        <w:rPr>
          <w:rFonts w:ascii="Cambria Math" w:hAnsi="Cambria Math"/>
          <w:iCs/>
        </w:rPr>
        <w:t>°</w:t>
      </w:r>
    </w:p>
    <w:p w14:paraId="7DB3CADF" w14:textId="77777777" w:rsidR="00D94CCA" w:rsidRDefault="00D94CCA" w:rsidP="00D94CCA">
      <w:pPr>
        <w:jc w:val="center"/>
        <w:rPr>
          <w:rFonts w:ascii="Cambria Math" w:hAnsi="Cambria Math"/>
          <w:iCs/>
        </w:rPr>
      </w:pPr>
    </w:p>
    <w:p w14:paraId="757AD29B" w14:textId="028D33BF" w:rsidR="00D94CCA" w:rsidRPr="00821244" w:rsidRDefault="00D94CCA" w:rsidP="00D94CCA">
      <w:pPr>
        <w:rPr>
          <w:iCs/>
        </w:rPr>
      </w:pPr>
      <w:r w:rsidRPr="00821244">
        <w:rPr>
          <w:iCs/>
        </w:rPr>
        <w:t xml:space="preserve">Equation </w:t>
      </w:r>
      <w:r w:rsidR="00ED391E">
        <w:rPr>
          <w:iCs/>
        </w:rPr>
        <w:t>8</w:t>
      </w:r>
      <w:r w:rsidR="00E66873">
        <w:rPr>
          <w:iCs/>
        </w:rPr>
        <w:t xml:space="preserve"> </w:t>
      </w:r>
      <w:r w:rsidRPr="00821244">
        <w:rPr>
          <w:iCs/>
        </w:rPr>
        <w:t>calculate</w:t>
      </w:r>
      <w:r w:rsidR="004C2D28">
        <w:rPr>
          <w:iCs/>
        </w:rPr>
        <w:t>s</w:t>
      </w:r>
      <w:r w:rsidRPr="00821244">
        <w:rPr>
          <w:iCs/>
        </w:rPr>
        <w:t xml:space="preserve"> the </w:t>
      </w:r>
      <w:r>
        <w:rPr>
          <w:iCs/>
        </w:rPr>
        <w:t>heat rate of losses to the surroundings at our target temperature of 300</w:t>
      </w:r>
      <w:r>
        <w:t xml:space="preserve">°C. This is a summation of </w:t>
      </w:r>
      <w:r w:rsidR="0087388E">
        <w:t>E</w:t>
      </w:r>
      <w:r>
        <w:t xml:space="preserve">quations </w:t>
      </w:r>
      <w:r w:rsidR="00ED391E">
        <w:t>9</w:t>
      </w:r>
      <w:r>
        <w:t xml:space="preserve"> and </w:t>
      </w:r>
      <w:r w:rsidR="00ED391E">
        <w:t>10</w:t>
      </w:r>
      <w:r>
        <w:t xml:space="preserve"> which accoun</w:t>
      </w:r>
      <w:r w:rsidR="007428DD">
        <w:t>t</w:t>
      </w:r>
      <w:r>
        <w:t xml:space="preserve"> for </w:t>
      </w:r>
      <w:r w:rsidR="0087388E">
        <w:t>the</w:t>
      </w:r>
      <w:r>
        <w:t xml:space="preserve"> main sources of heat loss.</w:t>
      </w:r>
      <w:r w:rsidR="00716AF3">
        <w:t xml:space="preserve"> </w:t>
      </w:r>
      <w:r w:rsidR="00C743D1">
        <w:t>The</w:t>
      </w:r>
      <w:r w:rsidR="00716AF3">
        <w:t xml:space="preserve"> resistance of our heating element, nichrome wire</w:t>
      </w:r>
      <w:r w:rsidR="00453CBE">
        <w:t xml:space="preserve">, increases </w:t>
      </w:r>
      <w:r w:rsidR="00D210B1">
        <w:t xml:space="preserve">with temperature. </w:t>
      </w:r>
      <w:r w:rsidR="00D8235C">
        <w:t xml:space="preserve">Testing by </w:t>
      </w:r>
      <w:proofErr w:type="spellStart"/>
      <w:r w:rsidR="00D8235C">
        <w:t>Brysonics</w:t>
      </w:r>
      <w:proofErr w:type="spellEnd"/>
      <w:r w:rsidR="00D8235C">
        <w:t xml:space="preserve"> found that electrical resistance</w:t>
      </w:r>
      <w:r w:rsidR="001D469E">
        <w:t xml:space="preserve"> increase</w:t>
      </w:r>
      <w:r w:rsidR="000E168D">
        <w:t xml:space="preserve">d by 7% when heating from </w:t>
      </w:r>
      <w:r w:rsidR="00AD7504">
        <w:t>20</w:t>
      </w:r>
      <w:r w:rsidR="002078EC" w:rsidRPr="00821244">
        <w:rPr>
          <w:rFonts w:ascii="Cambria Math" w:hAnsi="Cambria Math"/>
          <w:iCs/>
        </w:rPr>
        <w:t>°</w:t>
      </w:r>
      <w:r w:rsidR="002078EC">
        <w:rPr>
          <w:rFonts w:ascii="Cambria Math" w:hAnsi="Cambria Math"/>
          <w:iCs/>
        </w:rPr>
        <w:t>C</w:t>
      </w:r>
      <w:r w:rsidR="00AD7504">
        <w:t>-400</w:t>
      </w:r>
      <w:r w:rsidR="002078EC" w:rsidRPr="00821244">
        <w:rPr>
          <w:rFonts w:ascii="Cambria Math" w:hAnsi="Cambria Math"/>
          <w:iCs/>
        </w:rPr>
        <w:t>°</w:t>
      </w:r>
      <w:r w:rsidR="002078EC">
        <w:rPr>
          <w:rFonts w:ascii="Cambria Math" w:hAnsi="Cambria Math"/>
          <w:iCs/>
        </w:rPr>
        <w:t>C</w:t>
      </w:r>
      <w:ins w:id="103" w:author="Spiller, Hannah G." w:date="2022-12-11T12:43:00Z">
        <w:r w:rsidR="005E5687">
          <w:t xml:space="preserve"> </w:t>
        </w:r>
      </w:ins>
      <w:del w:id="104" w:author="Spiller, Hannah G." w:date="2022-12-11T12:43:00Z">
        <w:r w:rsidR="00AD7504">
          <w:delText>.</w:delText>
        </w:r>
      </w:del>
      <w:r w:rsidR="00D96FD9">
        <w:fldChar w:fldCharType="begin"/>
      </w:r>
      <w:r w:rsidR="00967AB3">
        <w:instrText xml:space="preserve"> ADDIN ZOTERO_ITEM CSL_CITATION {"citationID":"ZUa5se2K","properties":{"formattedCitation":"[3]","plainCitation":"[3]","noteIndex":0},"citationItems":[{"id":56,"uris":["http://zotero.org/users/10090254/items/C2G23H4L"],"itemData":{"id":56,"type":"post-weblog","language":"en","title":"Heating a Nichrome Wire with Math | Brysonics","URL":"http://www.brysonics.com/heating-a-nichrome-wire-with-math/","author":[{"family":"Bryson","given":"Paul"}],"accessed":{"date-parts":[["2022",12,10]]}}}],"schema":"https://github.com/citation-style-language/schema/raw/master/csl-citation.json"} </w:instrText>
      </w:r>
      <w:r w:rsidR="00D96FD9">
        <w:fldChar w:fldCharType="separate"/>
      </w:r>
      <w:r w:rsidR="00967AB3" w:rsidRPr="00967AB3">
        <w:t>[3]</w:t>
      </w:r>
      <w:r w:rsidR="00D96FD9">
        <w:fldChar w:fldCharType="end"/>
      </w:r>
      <w:ins w:id="105" w:author="Spiller, Hannah G." w:date="2022-12-11T12:43:00Z">
        <w:r w:rsidR="005E5687">
          <w:t>.</w:t>
        </w:r>
      </w:ins>
    </w:p>
    <w:p w14:paraId="0B658B50" w14:textId="77777777" w:rsidR="00B3635A" w:rsidRDefault="00B3635A" w:rsidP="005A5E12">
      <w:pPr>
        <w:jc w:val="right"/>
      </w:pPr>
    </w:p>
    <w:p w14:paraId="03EE7F6B" w14:textId="100E3074" w:rsidR="00D94CCA" w:rsidRPr="00261CC2" w:rsidRDefault="0000133E" w:rsidP="005A5E12">
      <w:pPr>
        <w:jc w:val="right"/>
        <w:rPr>
          <w:rFonts w:ascii="Cambria Math" w:hAnsi="Cambria Math"/>
        </w:rPr>
      </w:pPr>
      <m:oMath>
        <m:r>
          <w:rPr>
            <w:rFonts w:ascii="Cambria Math" w:hAnsi="Cambria Math"/>
          </w:rPr>
          <m:t>Q=</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/R</m:t>
        </m:r>
      </m:oMath>
      <w:r w:rsidR="005A5E12">
        <w:rPr>
          <w:rFonts w:ascii="Cambria Math" w:hAnsi="Cambria Math"/>
        </w:rPr>
        <w:tab/>
      </w:r>
      <w:r w:rsidR="005A5E12">
        <w:rPr>
          <w:rFonts w:ascii="Cambria Math" w:hAnsi="Cambria Math"/>
        </w:rPr>
        <w:tab/>
      </w:r>
      <w:r w:rsidR="005A5E12">
        <w:rPr>
          <w:rFonts w:ascii="Cambria Math" w:hAnsi="Cambria Math"/>
        </w:rPr>
        <w:tab/>
      </w:r>
      <w:r w:rsidR="005A5E12">
        <w:rPr>
          <w:rFonts w:ascii="Cambria Math" w:hAnsi="Cambria Math"/>
        </w:rPr>
        <w:tab/>
      </w:r>
      <w:r w:rsidR="005A5E12">
        <w:rPr>
          <w:rFonts w:ascii="Cambria Math" w:hAnsi="Cambria Math"/>
        </w:rPr>
        <w:tab/>
      </w:r>
      <w:r w:rsidR="005A5E12">
        <w:rPr>
          <w:rFonts w:ascii="Cambria Math" w:hAnsi="Cambria Math"/>
        </w:rPr>
        <w:tab/>
        <w:t>(</w:t>
      </w:r>
      <w:r w:rsidR="00ED391E">
        <w:rPr>
          <w:rFonts w:ascii="Cambria Math" w:hAnsi="Cambria Math"/>
        </w:rPr>
        <w:t>1</w:t>
      </w:r>
      <w:r w:rsidR="000D485D">
        <w:rPr>
          <w:rFonts w:ascii="Cambria Math" w:hAnsi="Cambria Math"/>
        </w:rPr>
        <w:t>3</w:t>
      </w:r>
      <w:r w:rsidR="005A5E12">
        <w:rPr>
          <w:rFonts w:ascii="Cambria Math" w:hAnsi="Cambria Math"/>
        </w:rPr>
        <w:t>)</w:t>
      </w:r>
    </w:p>
    <w:p w14:paraId="6F9AF021" w14:textId="77777777" w:rsidR="00D94CCA" w:rsidRPr="00943CB5" w:rsidRDefault="00D94CCA" w:rsidP="00081E82">
      <w:pPr>
        <w:ind w:left="720" w:firstLine="720"/>
        <w:rPr>
          <w:iCs/>
        </w:rPr>
      </w:pPr>
      <w:r w:rsidRPr="00943CB5">
        <w:rPr>
          <w:iCs/>
        </w:rPr>
        <w:t>Where:</w:t>
      </w:r>
    </w:p>
    <w:p w14:paraId="25FB0E09" w14:textId="59EBC505" w:rsidR="00D94CCA" w:rsidRDefault="00D94CCA" w:rsidP="00081E82">
      <w:pPr>
        <w:ind w:left="1440" w:firstLine="720"/>
        <w:rPr>
          <w:rFonts w:ascii="Cambria Math" w:hAnsi="Cambria Math"/>
          <w:iCs/>
        </w:rPr>
      </w:pPr>
      <w:r>
        <w:rPr>
          <w:rFonts w:ascii="Cambria Math" w:hAnsi="Cambria Math"/>
          <w:iCs/>
        </w:rPr>
        <w:t xml:space="preserve">Q = Heat </w:t>
      </w:r>
      <w:r w:rsidR="00BC35B8">
        <w:rPr>
          <w:rFonts w:ascii="Cambria Math" w:hAnsi="Cambria Math"/>
          <w:iCs/>
        </w:rPr>
        <w:t>r</w:t>
      </w:r>
      <w:r w:rsidR="001827E1">
        <w:rPr>
          <w:rFonts w:ascii="Cambria Math" w:hAnsi="Cambria Math"/>
          <w:iCs/>
        </w:rPr>
        <w:t>a</w:t>
      </w:r>
      <w:r>
        <w:rPr>
          <w:rFonts w:ascii="Cambria Math" w:hAnsi="Cambria Math"/>
          <w:iCs/>
        </w:rPr>
        <w:t xml:space="preserve">te </w:t>
      </w:r>
      <w:r w:rsidR="001827E1">
        <w:rPr>
          <w:rFonts w:ascii="Cambria Math" w:hAnsi="Cambria Math"/>
          <w:iCs/>
        </w:rPr>
        <w:t>o</w:t>
      </w:r>
      <w:r>
        <w:rPr>
          <w:rFonts w:ascii="Cambria Math" w:hAnsi="Cambria Math"/>
          <w:iCs/>
        </w:rPr>
        <w:t>ut</w:t>
      </w:r>
    </w:p>
    <w:p w14:paraId="2B56466A" w14:textId="1F049E4B" w:rsidR="00D94CCA" w:rsidRDefault="00D94CCA" w:rsidP="00081E82">
      <w:pPr>
        <w:ind w:left="1440" w:firstLine="720"/>
      </w:pPr>
      <w:r>
        <w:rPr>
          <w:rFonts w:ascii="Cambria Math" w:hAnsi="Cambria Math"/>
          <w:iCs/>
        </w:rPr>
        <w:t xml:space="preserve">R= </w:t>
      </w:r>
      <m:oMath>
        <m:r>
          <w:rPr>
            <w:rFonts w:ascii="Cambria Math" w:hAnsi="Cambria Math"/>
          </w:rPr>
          <m:t>.705</m:t>
        </m:r>
        <m:f>
          <m:fPr>
            <m:ctrlPr>
              <w:rPr>
                <w:rFonts w:ascii="Cambria Math" w:hAnsi="Cambria Math"/>
                <w:i/>
                <w:iCs/>
              </w:rPr>
            </m:ctrlPr>
          </m:fPr>
          <m:num>
            <m:r>
              <w:rPr>
                <w:rFonts w:ascii="Cambria Math" w:hAnsi="Cambria Math"/>
                <w:lang w:val="el-GR"/>
              </w:rPr>
              <m:t>Ω</m:t>
            </m:r>
          </m:num>
          <m:den>
            <m:r>
              <w:rPr>
                <w:rFonts w:ascii="Cambria Math" w:hAnsi="Cambria Math"/>
              </w:rPr>
              <m:t>m</m:t>
            </m:r>
          </m:den>
        </m:f>
        <m:r>
          <w:rPr>
            <w:rFonts w:ascii="Cambria Math" w:hAnsi="Cambria Math"/>
          </w:rPr>
          <m:t>*3.048m </m:t>
        </m:r>
      </m:oMath>
      <w:r>
        <w:rPr>
          <w:rFonts w:ascii="Cambria Math" w:hAnsi="Cambria Math"/>
          <w:iCs/>
        </w:rPr>
        <w:br/>
      </w:r>
    </w:p>
    <w:p w14:paraId="27D80D80" w14:textId="3CA06FC4" w:rsidR="00D94CCA" w:rsidRDefault="00D94CCA" w:rsidP="00D94CCA">
      <w:r>
        <w:t xml:space="preserve">Equation </w:t>
      </w:r>
      <w:r w:rsidR="003241AB">
        <w:t>11</w:t>
      </w:r>
      <w:r>
        <w:t xml:space="preserve"> calculate</w:t>
      </w:r>
      <w:r w:rsidR="00360DAF">
        <w:t>s</w:t>
      </w:r>
      <w:r>
        <w:t xml:space="preserve"> the required voltage input given the resistance of our heating element and the expected losses at the target temperature calculated as </w:t>
      </w:r>
      <w:r w:rsidR="001827E1">
        <w:t>h</w:t>
      </w:r>
      <w:r>
        <w:t xml:space="preserve">eat </w:t>
      </w:r>
      <w:r w:rsidR="001827E1">
        <w:t>r</w:t>
      </w:r>
      <w:r>
        <w:t xml:space="preserve">ate </w:t>
      </w:r>
      <w:r w:rsidR="001827E1">
        <w:t>o</w:t>
      </w:r>
      <w:r>
        <w:t xml:space="preserve">ut by equation </w:t>
      </w:r>
      <w:r w:rsidR="003241AB">
        <w:t>8</w:t>
      </w:r>
      <w:r>
        <w:t>.</w:t>
      </w:r>
    </w:p>
    <w:p w14:paraId="268ABBCC" w14:textId="77777777" w:rsidR="00D94CCA" w:rsidRPr="00943CB5" w:rsidRDefault="00D94CCA" w:rsidP="00D94CCA"/>
    <w:p w14:paraId="335341D9" w14:textId="77777777" w:rsidR="00D94CCA" w:rsidRPr="00BA56B5" w:rsidRDefault="00D94CCA" w:rsidP="00BA56B5">
      <w:pPr>
        <w:rPr>
          <w:b/>
          <w:sz w:val="28"/>
          <w:szCs w:val="28"/>
        </w:rPr>
      </w:pPr>
      <w:r w:rsidRPr="00BA56B5">
        <w:rPr>
          <w:b/>
          <w:sz w:val="28"/>
          <w:szCs w:val="28"/>
        </w:rPr>
        <w:t>Analysis/Result</w:t>
      </w:r>
    </w:p>
    <w:p w14:paraId="1C11F947" w14:textId="77777777" w:rsidR="00D94CCA" w:rsidRDefault="00D94CCA" w:rsidP="00D94CCA">
      <w:r>
        <w:t>Through mathematical analysis we obtain the following values:</w:t>
      </w:r>
    </w:p>
    <w:p w14:paraId="7894CB4B" w14:textId="77777777" w:rsidR="00D94CCA" w:rsidRDefault="00D94CCA" w:rsidP="00462ABA">
      <w:pPr>
        <w:pStyle w:val="ListParagraph"/>
        <w:numPr>
          <w:ilvl w:val="0"/>
          <w:numId w:val="7"/>
        </w:numPr>
      </w:pPr>
      <w:r>
        <w:t>Convection Loss: 2.6812W</w:t>
      </w:r>
    </w:p>
    <w:p w14:paraId="7F47E66A" w14:textId="77777777" w:rsidR="00D94CCA" w:rsidRDefault="00D94CCA" w:rsidP="00462ABA">
      <w:pPr>
        <w:pStyle w:val="ListParagraph"/>
        <w:numPr>
          <w:ilvl w:val="0"/>
          <w:numId w:val="7"/>
        </w:numPr>
      </w:pPr>
      <w:r>
        <w:t>Conduction Loss: 0.0014W</w:t>
      </w:r>
    </w:p>
    <w:p w14:paraId="045F7F8D" w14:textId="77777777" w:rsidR="00D94CCA" w:rsidRDefault="00D94CCA" w:rsidP="00462ABA">
      <w:pPr>
        <w:pStyle w:val="ListParagraph"/>
        <w:numPr>
          <w:ilvl w:val="0"/>
          <w:numId w:val="7"/>
        </w:numPr>
      </w:pPr>
      <w:r>
        <w:t>Heat Rate Out: 2.683W</w:t>
      </w:r>
    </w:p>
    <w:p w14:paraId="5EACEE42" w14:textId="77777777" w:rsidR="00D94CCA" w:rsidRDefault="00D94CCA" w:rsidP="00462ABA">
      <w:pPr>
        <w:pStyle w:val="ListParagraph"/>
        <w:numPr>
          <w:ilvl w:val="0"/>
          <w:numId w:val="7"/>
        </w:numPr>
      </w:pPr>
      <w:r>
        <w:t>V(Voltage): 2.402V</w:t>
      </w:r>
    </w:p>
    <w:p w14:paraId="4CDEEF10" w14:textId="77777777" w:rsidR="00DD4A04" w:rsidRDefault="00DD4A04" w:rsidP="00DD4A04"/>
    <w:p w14:paraId="543BAB30" w14:textId="143D34E9" w:rsidR="00462ABA" w:rsidRDefault="00674E6E" w:rsidP="00462ABA">
      <w:r>
        <w:t>Constants ut</w:t>
      </w:r>
      <w:r w:rsidR="004B4110">
        <w:t xml:space="preserve">ilized </w:t>
      </w:r>
      <w:r w:rsidR="000513E6">
        <w:t xml:space="preserve">in the calculations of these values are </w:t>
      </w:r>
      <w:r w:rsidR="00883FA6">
        <w:t>sourced from manufacturer’s data sheets</w:t>
      </w:r>
      <w:r w:rsidR="00A73B56">
        <w:t xml:space="preserve"> </w:t>
      </w:r>
      <w:r w:rsidR="00741EF4">
        <w:t xml:space="preserve">and </w:t>
      </w:r>
      <w:r w:rsidR="00635171">
        <w:t>articles</w:t>
      </w:r>
      <w:r w:rsidR="004C620A">
        <w:t xml:space="preserve"> </w:t>
      </w:r>
      <w:r w:rsidR="00C20F2C">
        <w:t xml:space="preserve">related to </w:t>
      </w:r>
      <w:r w:rsidR="00A70AF7">
        <w:t xml:space="preserve">convection </w:t>
      </w:r>
      <w:r w:rsidR="00841FFC">
        <w:t xml:space="preserve">to free </w:t>
      </w:r>
      <w:r w:rsidR="00675CC5">
        <w:t>convection</w:t>
      </w:r>
      <w:r w:rsidR="00841FFC">
        <w:t xml:space="preserve"> air. This </w:t>
      </w:r>
      <w:r w:rsidR="00675CC5">
        <w:t>is</w:t>
      </w:r>
      <w:r w:rsidR="00841FFC">
        <w:t xml:space="preserve"> inferred from our design</w:t>
      </w:r>
      <w:r w:rsidR="004754B3">
        <w:t xml:space="preserve"> which </w:t>
      </w:r>
      <w:r w:rsidR="008A6975">
        <w:t>does not allow for</w:t>
      </w:r>
      <w:r w:rsidR="007975AD">
        <w:t xml:space="preserve"> rapid </w:t>
      </w:r>
      <w:r w:rsidR="00675CC5">
        <w:t xml:space="preserve">airflow due to </w:t>
      </w:r>
      <w:r w:rsidR="007975AD">
        <w:t xml:space="preserve">convection </w:t>
      </w:r>
      <w:r w:rsidR="002C544F">
        <w:t xml:space="preserve">of heated </w:t>
      </w:r>
      <w:r w:rsidR="00675CC5">
        <w:t>air.</w:t>
      </w:r>
      <w:r w:rsidR="002C544F">
        <w:t xml:space="preserve"> </w:t>
      </w:r>
      <w:r w:rsidR="00675CC5">
        <w:fldChar w:fldCharType="begin"/>
      </w:r>
      <w:r w:rsidR="00675CC5">
        <w:instrText xml:space="preserve"> ADDIN ZOTERO_ITEM CSL_CITATION {"citationID":"dQUbI9Xr","properties":{"formattedCitation":"[2]\\uc0\\u8211{}[4]","plainCitation":"[2]–[4]","noteIndex":0},"citationItems":[{"id":55,"uris":["http://zotero.org/users/10090254/items/3LQUG7GW"],"itemData":{"id":55,"type":"article-journal","language":"en","page":"1","source":"Zotero","title":"Nichrome Wire Data Sheet"}},{"id":56,"uris":["http://zotero.org/users/10090254/items/C2G23H4L"],"itemData":{"id":56,"type":"post-weblog","language":"en","title":"Heating a Nichrome Wire with Math | Brysonics","URL":"http://www.brysonics.com/heating-a-nichrome-wire-with-math/","author":[{"family":"Bryson","given":"Paul"}],"accessed":{"date-parts":[["2022",12,10]]}}},{"id":71,"uris":["http://zotero.org/users/10090254/items/ME69QS8B"],"itemData":{"id":71,"type":"webpage","title":"Convection Heat Transfer Coefficient - an overview | ScienceDirect Topics","URL":"https://www.sciencedirect.com/topics/engineering/convection-heat-transfer-coefficient","accessed":{"date-parts":[["2022",12,11]]}}}],"schema":"https://github.com/citation-style-language/schema/raw/master/csl-citation.json"} </w:instrText>
      </w:r>
      <w:r w:rsidR="00675CC5">
        <w:fldChar w:fldCharType="separate"/>
      </w:r>
      <w:r w:rsidR="00675CC5" w:rsidRPr="00675CC5">
        <w:t>[2]–[4]</w:t>
      </w:r>
      <w:r w:rsidR="00675CC5">
        <w:fldChar w:fldCharType="end"/>
      </w:r>
    </w:p>
    <w:p w14:paraId="2B3D2FFF" w14:textId="77777777" w:rsidR="00D94CCA" w:rsidRDefault="00D94CCA" w:rsidP="00D94CCA"/>
    <w:p w14:paraId="65671131" w14:textId="77777777" w:rsidR="00D94CCA" w:rsidRPr="00BA56B5" w:rsidRDefault="00D94CCA" w:rsidP="00BA56B5">
      <w:pPr>
        <w:rPr>
          <w:b/>
          <w:sz w:val="28"/>
          <w:szCs w:val="28"/>
        </w:rPr>
      </w:pPr>
      <w:r w:rsidRPr="00BA56B5">
        <w:rPr>
          <w:b/>
          <w:sz w:val="28"/>
          <w:szCs w:val="28"/>
        </w:rPr>
        <w:t>Subsystem Verification Plans</w:t>
      </w:r>
    </w:p>
    <w:p w14:paraId="3E0B708C" w14:textId="32C8F977" w:rsidR="00D94CCA" w:rsidRDefault="00D94CCA" w:rsidP="00D94CCA">
      <w:r>
        <w:t xml:space="preserve">This subsystem </w:t>
      </w:r>
      <w:r w:rsidR="00CF1981">
        <w:t>is</w:t>
      </w:r>
      <w:r>
        <w:t xml:space="preserve"> verified through experimentation </w:t>
      </w:r>
      <w:r w:rsidR="00F91D19">
        <w:t>for hydrogen flow</w:t>
      </w:r>
      <w:r>
        <w:t xml:space="preserve"> and thermal imaging </w:t>
      </w:r>
      <w:r w:rsidR="00F91D19">
        <w:t xml:space="preserve">for </w:t>
      </w:r>
      <w:r w:rsidR="00FF0401">
        <w:t xml:space="preserve">confirmation of temperatures. The extraction system </w:t>
      </w:r>
      <w:r w:rsidR="00AD02A7">
        <w:t>is ran</w:t>
      </w:r>
      <w:r w:rsidR="00FF0401">
        <w:t xml:space="preserve"> with gradually increasing power provided to the resistance heating element. At each power graduation a thermal image </w:t>
      </w:r>
      <w:r w:rsidR="00CF1981">
        <w:t>is</w:t>
      </w:r>
      <w:r w:rsidR="00FF0401">
        <w:t xml:space="preserve"> captured to verify</w:t>
      </w:r>
      <w:r>
        <w:t xml:space="preserve"> the </w:t>
      </w:r>
      <w:r w:rsidR="001852D2">
        <w:t>steady state</w:t>
      </w:r>
      <w:r w:rsidR="00D740D9">
        <w:t xml:space="preserve"> </w:t>
      </w:r>
      <w:r w:rsidR="001852D2">
        <w:t>temperature given</w:t>
      </w:r>
      <w:r w:rsidR="00D740D9">
        <w:t xml:space="preserve"> the current input. Once the target temperature has been reached, the piping system </w:t>
      </w:r>
      <w:r w:rsidR="00CF1981">
        <w:t>is</w:t>
      </w:r>
      <w:r w:rsidR="00D740D9">
        <w:t xml:space="preserve"> connected to the fuel cell allowing hydrogen</w:t>
      </w:r>
      <w:r w:rsidR="00AA094E">
        <w:t xml:space="preserve"> to flow</w:t>
      </w:r>
      <w:r w:rsidR="00477F84">
        <w:t>.</w:t>
      </w:r>
      <w:r w:rsidR="00FE52CA">
        <w:t xml:space="preserve"> </w:t>
      </w:r>
    </w:p>
    <w:p w14:paraId="57E98C57" w14:textId="77777777" w:rsidR="00D94CCA" w:rsidRDefault="00D94CCA" w:rsidP="00D94CCA"/>
    <w:p w14:paraId="35B9CB82" w14:textId="77777777" w:rsidR="00D94CCA" w:rsidRPr="00663C66" w:rsidRDefault="00D94CCA" w:rsidP="00663C66">
      <w:pPr>
        <w:rPr>
          <w:b/>
          <w:sz w:val="28"/>
          <w:szCs w:val="28"/>
        </w:rPr>
      </w:pPr>
      <w:r w:rsidRPr="00663C66">
        <w:rPr>
          <w:b/>
          <w:sz w:val="28"/>
          <w:szCs w:val="28"/>
        </w:rPr>
        <w:t>Subsystem Summary</w:t>
      </w:r>
    </w:p>
    <w:p w14:paraId="33C11544" w14:textId="579C133E" w:rsidR="00D94CCA" w:rsidRDefault="00D94CCA" w:rsidP="00D94CCA">
      <w:r>
        <w:t xml:space="preserve">The extraction subsystem </w:t>
      </w:r>
      <w:r w:rsidR="00D97F3C">
        <w:t>heats</w:t>
      </w:r>
      <w:r>
        <w:t xml:space="preserve"> the material storage to a target temperature of 300°C, releasing the stored hydrogen for use by the fuel cell or other demonstration methods. </w:t>
      </w:r>
    </w:p>
    <w:p w14:paraId="14A01BF2" w14:textId="77777777" w:rsidR="00D03160" w:rsidRDefault="00D03160" w:rsidP="00322040"/>
    <w:p w14:paraId="234BC6FC" w14:textId="1B7D4A4F" w:rsidR="00D03160" w:rsidRPr="00D03160" w:rsidRDefault="00322040" w:rsidP="0034738E">
      <w:pPr>
        <w:pStyle w:val="Heading1"/>
      </w:pPr>
      <w:bookmarkStart w:id="106" w:name="_Toc121574925"/>
      <w:bookmarkStart w:id="107" w:name="_Toc121686614"/>
      <w:r>
        <w:t>P</w:t>
      </w:r>
      <w:r w:rsidR="00110343">
        <w:t>ip</w:t>
      </w:r>
      <w:r>
        <w:t>ing</w:t>
      </w:r>
      <w:bookmarkEnd w:id="106"/>
      <w:bookmarkEnd w:id="107"/>
    </w:p>
    <w:p w14:paraId="2BA36C77" w14:textId="77777777" w:rsidR="00322040" w:rsidRPr="00663C66" w:rsidRDefault="00322040" w:rsidP="00663C66">
      <w:pPr>
        <w:rPr>
          <w:b/>
          <w:sz w:val="28"/>
          <w:szCs w:val="28"/>
        </w:rPr>
      </w:pPr>
      <w:r w:rsidRPr="00663C66">
        <w:rPr>
          <w:b/>
          <w:sz w:val="28"/>
          <w:szCs w:val="28"/>
        </w:rPr>
        <w:t>Definition</w:t>
      </w:r>
    </w:p>
    <w:p w14:paraId="6DE50253" w14:textId="13934E14" w:rsidR="0029066A" w:rsidRDefault="001327A0" w:rsidP="0029066A">
      <w:r>
        <w:t xml:space="preserve">The </w:t>
      </w:r>
      <w:r w:rsidR="00561CF0">
        <w:t>pip</w:t>
      </w:r>
      <w:r>
        <w:t xml:space="preserve">ing </w:t>
      </w:r>
      <w:r w:rsidR="0022361D">
        <w:t>moves</w:t>
      </w:r>
      <w:r w:rsidR="000877A5">
        <w:t xml:space="preserve"> </w:t>
      </w:r>
      <w:r w:rsidR="00880AEA">
        <w:t xml:space="preserve">hydrogen gas between the </w:t>
      </w:r>
      <w:proofErr w:type="spellStart"/>
      <w:r w:rsidR="00C32A42">
        <w:t>electrolyzer</w:t>
      </w:r>
      <w:proofErr w:type="spellEnd"/>
      <w:r w:rsidR="00E07DE4">
        <w:t xml:space="preserve">, material storage, and </w:t>
      </w:r>
      <w:r w:rsidR="006E3307">
        <w:t>fuel cell</w:t>
      </w:r>
      <w:r w:rsidR="00BF3EA6">
        <w:t xml:space="preserve">, </w:t>
      </w:r>
      <w:r w:rsidR="00124962">
        <w:t xml:space="preserve">as shown in </w:t>
      </w:r>
      <w:r w:rsidR="00124962" w:rsidRPr="00124962">
        <w:fldChar w:fldCharType="begin"/>
      </w:r>
      <w:r w:rsidR="00124962" w:rsidRPr="00124962">
        <w:instrText xml:space="preserve"> REF _Ref121684164 \h  \* MERGEFORMAT </w:instrText>
      </w:r>
      <w:r w:rsidR="00124962" w:rsidRPr="00124962">
        <w:fldChar w:fldCharType="separate"/>
      </w:r>
      <w:r w:rsidR="00B34FD8" w:rsidRPr="00B34FD8">
        <w:t xml:space="preserve">Figure </w:t>
      </w:r>
      <w:r w:rsidR="00B34FD8" w:rsidRPr="00B34FD8">
        <w:rPr>
          <w:noProof/>
        </w:rPr>
        <w:t>16</w:t>
      </w:r>
      <w:r w:rsidR="00124962" w:rsidRPr="00124962">
        <w:fldChar w:fldCharType="end"/>
      </w:r>
      <w:r w:rsidR="00124962" w:rsidRPr="00124962">
        <w:t>.</w:t>
      </w:r>
      <w:r w:rsidR="00124962">
        <w:t xml:space="preserve"> </w:t>
      </w:r>
    </w:p>
    <w:p w14:paraId="73393E84" w14:textId="77777777" w:rsidR="007A58A8" w:rsidRDefault="007A58A8" w:rsidP="009E2F20">
      <w:pPr>
        <w:keepNext/>
        <w:jc w:val="center"/>
      </w:pPr>
    </w:p>
    <w:p w14:paraId="58EE0554" w14:textId="682BCBE0" w:rsidR="00124962" w:rsidRDefault="00220855" w:rsidP="009E2F20">
      <w:pPr>
        <w:keepNext/>
        <w:jc w:val="center"/>
      </w:pPr>
      <w:r w:rsidRPr="00220855">
        <w:rPr>
          <w:noProof/>
        </w:rPr>
        <w:drawing>
          <wp:inline distT="0" distB="0" distL="0" distR="0" wp14:anchorId="098E66BF" wp14:editId="6C9A46D6">
            <wp:extent cx="4284921" cy="3297466"/>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8"/>
                    <a:stretch>
                      <a:fillRect/>
                    </a:stretch>
                  </pic:blipFill>
                  <pic:spPr>
                    <a:xfrm>
                      <a:off x="0" y="0"/>
                      <a:ext cx="4295594" cy="3305679"/>
                    </a:xfrm>
                    <a:prstGeom prst="rect">
                      <a:avLst/>
                    </a:prstGeom>
                  </pic:spPr>
                </pic:pic>
              </a:graphicData>
            </a:graphic>
          </wp:inline>
        </w:drawing>
      </w:r>
    </w:p>
    <w:p w14:paraId="6E3CFBDC" w14:textId="18EDE478" w:rsidR="00FE0807" w:rsidRPr="00124962" w:rsidRDefault="00124962" w:rsidP="00124962">
      <w:pPr>
        <w:pStyle w:val="Caption"/>
        <w:jc w:val="center"/>
        <w:rPr>
          <w:i w:val="0"/>
          <w:iCs w:val="0"/>
          <w:color w:val="auto"/>
        </w:rPr>
      </w:pPr>
      <w:bookmarkStart w:id="108" w:name="_Ref121684164"/>
      <w:bookmarkStart w:id="109" w:name="_Ref121684148"/>
      <w:bookmarkStart w:id="110" w:name="_Toc121686643"/>
      <w:r w:rsidRPr="00124962">
        <w:rPr>
          <w:i w:val="0"/>
          <w:iCs w:val="0"/>
          <w:color w:val="auto"/>
        </w:rPr>
        <w:t xml:space="preserve">Figure </w:t>
      </w:r>
      <w:r w:rsidRPr="00124962">
        <w:rPr>
          <w:i w:val="0"/>
          <w:iCs w:val="0"/>
          <w:color w:val="auto"/>
        </w:rPr>
        <w:fldChar w:fldCharType="begin"/>
      </w:r>
      <w:r w:rsidRPr="00124962">
        <w:rPr>
          <w:i w:val="0"/>
          <w:iCs w:val="0"/>
          <w:color w:val="auto"/>
        </w:rPr>
        <w:instrText xml:space="preserve"> SEQ Figure \* ARABIC </w:instrText>
      </w:r>
      <w:r w:rsidRPr="00124962">
        <w:rPr>
          <w:i w:val="0"/>
          <w:iCs w:val="0"/>
          <w:color w:val="auto"/>
        </w:rPr>
        <w:fldChar w:fldCharType="separate"/>
      </w:r>
      <w:r w:rsidR="00B34FD8">
        <w:rPr>
          <w:i w:val="0"/>
          <w:iCs w:val="0"/>
          <w:noProof/>
          <w:color w:val="auto"/>
        </w:rPr>
        <w:t>16</w:t>
      </w:r>
      <w:r w:rsidRPr="00124962">
        <w:rPr>
          <w:i w:val="0"/>
          <w:iCs w:val="0"/>
          <w:color w:val="auto"/>
        </w:rPr>
        <w:fldChar w:fldCharType="end"/>
      </w:r>
      <w:bookmarkEnd w:id="108"/>
      <w:r w:rsidRPr="00124962">
        <w:rPr>
          <w:i w:val="0"/>
          <w:iCs w:val="0"/>
          <w:color w:val="auto"/>
        </w:rPr>
        <w:t>: Piping Layout</w:t>
      </w:r>
      <w:bookmarkEnd w:id="109"/>
      <w:bookmarkEnd w:id="110"/>
    </w:p>
    <w:p w14:paraId="789238B4" w14:textId="77777777" w:rsidR="00D322A1" w:rsidRDefault="00D322A1" w:rsidP="00663C66">
      <w:pPr>
        <w:rPr>
          <w:b/>
          <w:sz w:val="28"/>
          <w:szCs w:val="28"/>
        </w:rPr>
      </w:pPr>
    </w:p>
    <w:p w14:paraId="490B6642" w14:textId="68402F3F" w:rsidR="00B124C6" w:rsidRDefault="00114EB6" w:rsidP="00663C66">
      <w:pPr>
        <w:rPr>
          <w:bCs/>
        </w:rPr>
      </w:pPr>
      <w:r w:rsidRPr="00B124C6">
        <w:rPr>
          <w:bCs/>
        </w:rPr>
        <w:t xml:space="preserve">The </w:t>
      </w:r>
      <w:r w:rsidR="00B124C6">
        <w:rPr>
          <w:bCs/>
        </w:rPr>
        <w:t>PTFE tubing connect</w:t>
      </w:r>
      <w:r w:rsidR="00D66971">
        <w:rPr>
          <w:bCs/>
        </w:rPr>
        <w:t xml:space="preserve">s </w:t>
      </w:r>
      <w:r w:rsidR="005226DE">
        <w:rPr>
          <w:bCs/>
        </w:rPr>
        <w:t xml:space="preserve">the </w:t>
      </w:r>
      <w:proofErr w:type="spellStart"/>
      <w:r w:rsidR="00D66971">
        <w:rPr>
          <w:bCs/>
        </w:rPr>
        <w:t>electrolyzer</w:t>
      </w:r>
      <w:proofErr w:type="spellEnd"/>
      <w:r w:rsidR="00D66971">
        <w:rPr>
          <w:bCs/>
        </w:rPr>
        <w:t xml:space="preserve"> </w:t>
      </w:r>
      <w:r w:rsidR="005226DE">
        <w:rPr>
          <w:bCs/>
        </w:rPr>
        <w:t xml:space="preserve">and fuel cell </w:t>
      </w:r>
      <w:r w:rsidR="002E5A6D">
        <w:rPr>
          <w:bCs/>
        </w:rPr>
        <w:t xml:space="preserve">to the diverting valve, and the </w:t>
      </w:r>
      <w:r w:rsidR="00093BB9">
        <w:rPr>
          <w:bCs/>
        </w:rPr>
        <w:t xml:space="preserve">copper pipe connects the diverting valve to the material storage. </w:t>
      </w:r>
      <w:r w:rsidR="0073287B">
        <w:rPr>
          <w:bCs/>
        </w:rPr>
        <w:t xml:space="preserve">This enables the </w:t>
      </w:r>
      <w:r w:rsidR="00DD0A82">
        <w:rPr>
          <w:bCs/>
        </w:rPr>
        <w:t>flow of hydrogen gas through the system</w:t>
      </w:r>
      <w:r w:rsidR="00DD4EC1">
        <w:rPr>
          <w:bCs/>
        </w:rPr>
        <w:t xml:space="preserve">. </w:t>
      </w:r>
    </w:p>
    <w:p w14:paraId="2FF2F871" w14:textId="77777777" w:rsidR="00B124C6" w:rsidRPr="00B124C6" w:rsidRDefault="00B124C6" w:rsidP="00663C66">
      <w:pPr>
        <w:rPr>
          <w:bCs/>
        </w:rPr>
      </w:pPr>
    </w:p>
    <w:p w14:paraId="3784E527" w14:textId="67191A1B" w:rsidR="00322040" w:rsidRPr="00663C66" w:rsidRDefault="00322040" w:rsidP="00663C66">
      <w:pPr>
        <w:rPr>
          <w:b/>
          <w:sz w:val="28"/>
          <w:szCs w:val="28"/>
        </w:rPr>
      </w:pPr>
      <w:commentRangeStart w:id="111"/>
      <w:r w:rsidRPr="00663C66">
        <w:rPr>
          <w:b/>
          <w:sz w:val="28"/>
          <w:szCs w:val="28"/>
        </w:rPr>
        <w:t>Requirements</w:t>
      </w:r>
      <w:commentRangeEnd w:id="111"/>
      <w:r w:rsidR="00421A6B">
        <w:rPr>
          <w:rStyle w:val="CommentReference"/>
        </w:rPr>
        <w:commentReference w:id="111"/>
      </w:r>
    </w:p>
    <w:p w14:paraId="021BC4DC" w14:textId="651480C5" w:rsidR="00A62002" w:rsidRDefault="00A62002" w:rsidP="00A62002">
      <w:bookmarkStart w:id="112" w:name="_Hlk119592399"/>
      <w:r>
        <w:t xml:space="preserve">10.1 The subsystem must transport hydrogen gas from the </w:t>
      </w:r>
      <w:proofErr w:type="spellStart"/>
      <w:r>
        <w:t>electrolyzer</w:t>
      </w:r>
      <w:proofErr w:type="spellEnd"/>
      <w:r>
        <w:t xml:space="preserve"> to the </w:t>
      </w:r>
      <w:r w:rsidR="00F44377">
        <w:t>material storage</w:t>
      </w:r>
      <w:r w:rsidR="00AD2A5C">
        <w:t>, and from the material storage to</w:t>
      </w:r>
      <w:r w:rsidR="00A04E83">
        <w:t xml:space="preserve"> the fuel cell.</w:t>
      </w:r>
      <w:r>
        <w:t xml:space="preserve"> </w:t>
      </w:r>
    </w:p>
    <w:bookmarkEnd w:id="112"/>
    <w:p w14:paraId="7E5BE204" w14:textId="758521B6" w:rsidR="00A62002" w:rsidRDefault="00A62002" w:rsidP="00A62002">
      <w:r>
        <w:t xml:space="preserve">10.2 The subsystem must withstand internal pressures up to </w:t>
      </w:r>
      <w:r w:rsidR="0098123B">
        <w:t>40.43</w:t>
      </w:r>
      <w:r>
        <w:t xml:space="preserve">psi </w:t>
      </w:r>
      <w:r w:rsidR="0098123B">
        <w:t>absolute</w:t>
      </w:r>
      <w:r>
        <w:t xml:space="preserve"> without leaking. </w:t>
      </w:r>
    </w:p>
    <w:p w14:paraId="25FAB934" w14:textId="77777777" w:rsidR="00A62002" w:rsidRPr="008554E3" w:rsidRDefault="00A62002" w:rsidP="00A62002">
      <w:r>
        <w:t xml:space="preserve">10.3 The subsystem must withstand temperatures up to 350°C without leaking. </w:t>
      </w:r>
    </w:p>
    <w:p w14:paraId="3F45403F" w14:textId="05090591" w:rsidR="0036233C" w:rsidRPr="00D034F4" w:rsidRDefault="0036233C" w:rsidP="00D034F4"/>
    <w:p w14:paraId="399E8617" w14:textId="7765DC48" w:rsidR="00B82EBD" w:rsidRDefault="00D73E07" w:rsidP="00D034F4">
      <w:r>
        <w:t xml:space="preserve">Requirement 10.1 was </w:t>
      </w:r>
      <w:r w:rsidR="00A5091E">
        <w:t>decomposed from requirement</w:t>
      </w:r>
      <w:r w:rsidR="00366923">
        <w:t xml:space="preserve"> 4.</w:t>
      </w:r>
      <w:r w:rsidR="003B5619">
        <w:t>3. R</w:t>
      </w:r>
      <w:r w:rsidR="007B605E">
        <w:t xml:space="preserve">unning the fuel cell using the material storage </w:t>
      </w:r>
      <w:r w:rsidR="00A15311">
        <w:t>necessitate</w:t>
      </w:r>
      <w:r w:rsidR="003B5619">
        <w:t>s</w:t>
      </w:r>
      <w:r w:rsidR="00A47E54">
        <w:t xml:space="preserve"> a method of </w:t>
      </w:r>
      <w:r w:rsidR="003B5619">
        <w:t xml:space="preserve">transporting hydrogen gas </w:t>
      </w:r>
      <w:r w:rsidR="00EB243A">
        <w:t xml:space="preserve">between </w:t>
      </w:r>
      <w:proofErr w:type="spellStart"/>
      <w:r w:rsidR="00A15311">
        <w:t>electrolyzer</w:t>
      </w:r>
      <w:proofErr w:type="spellEnd"/>
      <w:r w:rsidR="00A15311">
        <w:t>, material storage, and fuel cell.</w:t>
      </w:r>
      <w:r w:rsidR="00BE5D54">
        <w:t xml:space="preserve"> </w:t>
      </w:r>
    </w:p>
    <w:p w14:paraId="0FB9696A" w14:textId="77777777" w:rsidR="00A5091E" w:rsidRDefault="00A5091E" w:rsidP="00D034F4"/>
    <w:p w14:paraId="25BFED18" w14:textId="32C2BB3F" w:rsidR="001B2F1B" w:rsidRPr="00D034F4" w:rsidRDefault="00A5091E" w:rsidP="001B2F1B">
      <w:r>
        <w:t xml:space="preserve">Requirements 10.2 and 10.3 were decomposed from requirement 2.1. </w:t>
      </w:r>
      <w:r w:rsidR="0048251F">
        <w:t>In order to preve</w:t>
      </w:r>
      <w:r w:rsidR="00241AB7">
        <w:t xml:space="preserve">nt risk of leaks, the piping system must withstand internal pressures up to </w:t>
      </w:r>
      <w:r w:rsidR="0098123B">
        <w:t>40.43</w:t>
      </w:r>
      <w:r w:rsidR="00241AB7">
        <w:t>psi</w:t>
      </w:r>
      <w:r w:rsidR="0098123B">
        <w:t>a</w:t>
      </w:r>
      <w:r w:rsidR="00241AB7">
        <w:t xml:space="preserve"> and temperatures up to </w:t>
      </w:r>
      <w:r w:rsidR="002F00BE">
        <w:t>350°C</w:t>
      </w:r>
      <w:r w:rsidR="000A5442">
        <w:t>, which</w:t>
      </w:r>
      <w:r w:rsidR="00B5596B">
        <w:t xml:space="preserve"> are the</w:t>
      </w:r>
      <w:r w:rsidR="00CC3A15">
        <w:t xml:space="preserve"> </w:t>
      </w:r>
      <w:r w:rsidR="00DC503C">
        <w:t>highest</w:t>
      </w:r>
      <w:r w:rsidR="00CC3A15">
        <w:t xml:space="preserve"> pressure </w:t>
      </w:r>
      <w:r w:rsidR="000859D6">
        <w:t>and temperature</w:t>
      </w:r>
      <w:r w:rsidR="00D511DD">
        <w:t xml:space="preserve"> </w:t>
      </w:r>
      <w:r w:rsidR="00665069">
        <w:t>that could be created during the extraction process</w:t>
      </w:r>
      <w:r w:rsidR="0032730C">
        <w:t>.</w:t>
      </w:r>
    </w:p>
    <w:p w14:paraId="05CD70F9" w14:textId="77777777" w:rsidR="00FE0807" w:rsidRDefault="00FE0807" w:rsidP="00FE0807">
      <w:commentRangeStart w:id="113"/>
    </w:p>
    <w:p w14:paraId="4370BAA5" w14:textId="77777777" w:rsidR="00322040" w:rsidRPr="00E24827" w:rsidRDefault="00322040" w:rsidP="00E24827">
      <w:pPr>
        <w:rPr>
          <w:b/>
          <w:sz w:val="28"/>
          <w:szCs w:val="28"/>
        </w:rPr>
      </w:pPr>
      <w:r w:rsidRPr="00E24827">
        <w:rPr>
          <w:b/>
          <w:sz w:val="28"/>
          <w:szCs w:val="28"/>
        </w:rPr>
        <w:t>Governing Equations</w:t>
      </w:r>
      <w:commentRangeEnd w:id="113"/>
      <w:r w:rsidR="00DF41D7">
        <w:rPr>
          <w:rStyle w:val="CommentReference"/>
        </w:rPr>
        <w:commentReference w:id="113"/>
      </w:r>
    </w:p>
    <w:p w14:paraId="48FF0A30" w14:textId="7C4C17ED" w:rsidR="002A61E1" w:rsidRDefault="003658ED" w:rsidP="1EA56580">
      <w:r>
        <w:t>Reynolds Number</w:t>
      </w:r>
      <w:r w:rsidR="00457A34">
        <w:t xml:space="preserve"> for </w:t>
      </w:r>
      <w:r w:rsidR="001372B2">
        <w:t>F</w:t>
      </w:r>
      <w:r w:rsidR="00457A34">
        <w:t xml:space="preserve">low in a </w:t>
      </w:r>
      <w:r w:rsidR="001372B2">
        <w:t>C</w:t>
      </w:r>
      <w:r w:rsidR="00457A34">
        <w:t xml:space="preserve">ircular </w:t>
      </w:r>
      <w:r w:rsidR="001372B2">
        <w:t>T</w:t>
      </w:r>
      <w:r w:rsidR="00457A34">
        <w:t>ube</w:t>
      </w:r>
      <w:r w:rsidR="00775BE2">
        <w:t xml:space="preserve"> </w:t>
      </w:r>
      <w:r w:rsidR="00775BE2">
        <w:fldChar w:fldCharType="begin"/>
      </w:r>
      <w:r w:rsidR="00F96921">
        <w:instrText xml:space="preserve"> ADDIN ZOTERO_ITEM CSL_CITATION {"citationID":"k3kGpP0C","properties":{"formattedCitation":"[5]","plainCitation":"[5]","dontUpdate":true,"noteIndex":0},"citationItems":[{"id":76,"uris":["http://zotero.org/users/10090254/items/R94BJIU8"],"itemData":{"id":76,"type":"book","call-number":"TJ260 .C38 2015","edition":"Fifth edition","event-place":"New York, NY","ISBN":"978-0-07-339818-1","language":"en","note":"OCLC: ocn870517093","number-of-pages":"968","publisher":"McGraw Hill Education","publisher-place":"New York, NY","source":"Library of Congress ISBN","title":"Heat and mass transfer: fundamentals &amp; applications","title-short":"Heat and mass transfer","author":[{"family":"Çengel","given":"Yunus A."},{"family":"Ghajar","given":"Afshin J."}],"issued":{"date-parts":[["2015"]]}}}],"schema":"https://github.com/citation-style-language/schema/raw/master/csl-citation.json"} </w:instrText>
      </w:r>
      <w:r w:rsidR="00775BE2">
        <w:fldChar w:fldCharType="separate"/>
      </w:r>
      <w:r w:rsidR="00775BE2" w:rsidRPr="00775BE2">
        <w:t>[5</w:t>
      </w:r>
      <w:r w:rsidR="009A15DF">
        <w:t>, p</w:t>
      </w:r>
      <w:r w:rsidR="00CF64E9">
        <w:t>. 476</w:t>
      </w:r>
      <w:r w:rsidR="00775BE2" w:rsidRPr="00775BE2">
        <w:t>]</w:t>
      </w:r>
      <w:r w:rsidR="00775BE2">
        <w:fldChar w:fldCharType="end"/>
      </w:r>
      <w:r w:rsidR="00D9199C">
        <w:fldChar w:fldCharType="begin"/>
      </w:r>
      <w:r w:rsidR="00F96921">
        <w:instrText xml:space="preserve"> ADDIN ZOTERO_ITEM CSL_CITATION {"citationID":"xx4L0QkD","properties":{"formattedCitation":"[5]","plainCitation":"[5]","dontUpdate":true,"noteIndex":0},"citationItems":[{"id":76,"uris":["http://zotero.org/users/10090254/items/R94BJIU8"],"itemData":{"id":76,"type":"book","call-number":"TJ260 .C38 2015","edition":"Fifth edition","event-place":"New York, NY","ISBN":"978-0-07-339818-1","language":"en","note":"OCLC: ocn870517093","number-of-pages":"968","publisher":"McGraw Hill Education","publisher-place":"New York, NY","source":"Library of Congress ISBN","title":"Heat and mass transfer: fundamentals &amp; applications","title-short":"Heat and mass transfer","author":[{"family":"Çengel","given":"Yunus A."},{"family":"Ghajar","given":"Afshin J."}],"issued":{"date-parts":[["2015"]]}}}],"schema":"https://github.com/citation-style-language/schema/raw/master/csl-citation.json"} </w:instrText>
      </w:r>
      <w:r w:rsidR="00665565">
        <w:fldChar w:fldCharType="separate"/>
      </w:r>
      <w:r w:rsidR="00D9199C">
        <w:fldChar w:fldCharType="end"/>
      </w:r>
      <w:r>
        <w:t>:</w:t>
      </w:r>
    </w:p>
    <w:p w14:paraId="3FF98B9F" w14:textId="77777777" w:rsidR="00B3635A" w:rsidRDefault="00B3635A" w:rsidP="000D485D">
      <w:pPr>
        <w:jc w:val="right"/>
      </w:pPr>
    </w:p>
    <w:p w14:paraId="47DE8DA1" w14:textId="1CA5C955" w:rsidR="003658ED" w:rsidRPr="000D485D" w:rsidRDefault="005873F3" w:rsidP="000D485D">
      <w:pPr>
        <w:jc w:val="right"/>
      </w:pPr>
      <m:oMathPara>
        <m:oMathParaPr>
          <m:jc m:val="right"/>
        </m:oMathParaPr>
        <m:oMath>
          <m:r>
            <w:rPr>
              <w:rFonts w:ascii="Cambria Math" w:hAnsi="Cambria Math"/>
            </w:rPr>
            <m:t>Re=</m:t>
          </m:r>
          <m:f>
            <m:fPr>
              <m:ctrlPr>
                <w:rPr>
                  <w:rFonts w:ascii="Cambria Math" w:hAnsi="Cambria Math"/>
                  <w:i/>
                </w:rPr>
              </m:ctrlPr>
            </m:fPr>
            <m:num>
              <m:r>
                <w:rPr>
                  <w:rFonts w:ascii="Cambria Math" w:hAnsi="Cambria Math"/>
                </w:rPr>
                <m:t>4</m:t>
              </m:r>
              <m:acc>
                <m:accPr>
                  <m:chr m:val="̇"/>
                  <m:ctrlPr>
                    <w:rPr>
                      <w:rFonts w:ascii="Cambria Math" w:hAnsi="Cambria Math"/>
                      <w:i/>
                    </w:rPr>
                  </m:ctrlPr>
                </m:accPr>
                <m:e>
                  <m:r>
                    <w:rPr>
                      <w:rFonts w:ascii="Cambria Math" w:hAnsi="Cambria Math"/>
                    </w:rPr>
                    <m:t>m</m:t>
                  </m:r>
                </m:e>
              </m:acc>
            </m:num>
            <m:den>
              <m:r>
                <w:rPr>
                  <w:rFonts w:ascii="Cambria Math" w:hAnsi="Cambria Math"/>
                </w:rPr>
                <m:t>μπD</m:t>
              </m:r>
            </m:den>
          </m:f>
          <m:r>
            <w:rPr>
              <w:rFonts w:ascii="Cambria Math" w:hAnsi="Cambria Math"/>
            </w:rPr>
            <m:t xml:space="preserve">                                                                        (14)</m:t>
          </m:r>
        </m:oMath>
      </m:oMathPara>
    </w:p>
    <w:p w14:paraId="5AFF620C" w14:textId="77777777" w:rsidR="008D2388" w:rsidRDefault="007C5EF4" w:rsidP="007C5EF4">
      <w:pPr>
        <w:ind w:firstLine="720"/>
      </w:pPr>
      <w:r>
        <w:t>W</w:t>
      </w:r>
      <w:r w:rsidR="00E83F37">
        <w:t>here</w:t>
      </w:r>
      <w:r w:rsidR="008D2388">
        <w:t>:</w:t>
      </w:r>
    </w:p>
    <w:p w14:paraId="6B783DE0" w14:textId="27E5621D" w:rsidR="00834309" w:rsidRDefault="00E83F37" w:rsidP="007C5EF4">
      <w:pPr>
        <w:ind w:firstLine="720"/>
      </w:pPr>
      <w:r>
        <w:t xml:space="preserve"> </w:t>
      </w:r>
      <w:r w:rsidR="00F27F93">
        <w:tab/>
      </w:r>
      <m:oMath>
        <m:acc>
          <m:accPr>
            <m:chr m:val="̇"/>
            <m:ctrlPr>
              <w:rPr>
                <w:rFonts w:ascii="Cambria Math" w:hAnsi="Cambria Math"/>
                <w:i/>
              </w:rPr>
            </m:ctrlPr>
          </m:accPr>
          <m:e>
            <m:r>
              <w:rPr>
                <w:rFonts w:ascii="Cambria Math" w:hAnsi="Cambria Math"/>
              </w:rPr>
              <m:t>m</m:t>
            </m:r>
          </m:e>
        </m:acc>
      </m:oMath>
      <w:r w:rsidR="002E7290">
        <w:t xml:space="preserve"> </w:t>
      </w:r>
      <w:r w:rsidR="007347C9">
        <w:t>=</w:t>
      </w:r>
      <w:commentRangeStart w:id="114"/>
      <w:r w:rsidR="002E7290">
        <w:t xml:space="preserve"> </w:t>
      </w:r>
      <w:commentRangeEnd w:id="114"/>
      <w:r w:rsidR="00572D88">
        <w:rPr>
          <w:rStyle w:val="CommentReference"/>
        </w:rPr>
        <w:commentReference w:id="114"/>
      </w:r>
      <w:r w:rsidR="002E7290">
        <w:t>mass flow rate</w:t>
      </w:r>
      <w:r w:rsidR="00025875">
        <w:t xml:space="preserve"> (</w:t>
      </w:r>
      <w:r w:rsidR="009C504C">
        <w:t>kg/s)</w:t>
      </w:r>
      <w:r w:rsidR="00D50C63">
        <w:t>,</w:t>
      </w:r>
    </w:p>
    <w:p w14:paraId="49703D33" w14:textId="44D357BC" w:rsidR="002E7290" w:rsidRDefault="002E7290" w:rsidP="1EA56580">
      <w:r>
        <w:tab/>
      </w:r>
      <w:r>
        <w:tab/>
      </w:r>
      <m:oMath>
        <m:r>
          <w:rPr>
            <w:rFonts w:ascii="Cambria Math" w:hAnsi="Cambria Math"/>
          </w:rPr>
          <m:t>μ</m:t>
        </m:r>
      </m:oMath>
      <w:r w:rsidR="00D43037">
        <w:t xml:space="preserve"> </w:t>
      </w:r>
      <w:r w:rsidR="007347C9">
        <w:t>=</w:t>
      </w:r>
      <w:r w:rsidR="00D43037">
        <w:t xml:space="preserve"> </w:t>
      </w:r>
      <w:r w:rsidR="00DA5BED">
        <w:t>dynamic visco</w:t>
      </w:r>
      <w:r w:rsidR="00694F46">
        <w:t>sity</w:t>
      </w:r>
      <w:r w:rsidR="009C504C">
        <w:t xml:space="preserve"> (</w:t>
      </w:r>
      <w:r w:rsidR="0012116D">
        <w:t>kg/m*s)</w:t>
      </w:r>
      <w:r w:rsidR="00D50C63">
        <w:t>,</w:t>
      </w:r>
    </w:p>
    <w:p w14:paraId="0A094207" w14:textId="075E4C0A" w:rsidR="00694F46" w:rsidRDefault="00694F46" w:rsidP="1EA56580">
      <w:r>
        <w:tab/>
      </w:r>
      <w:r>
        <w:tab/>
      </w:r>
      <m:oMath>
        <m:r>
          <w:rPr>
            <w:rFonts w:ascii="Cambria Math" w:hAnsi="Cambria Math"/>
          </w:rPr>
          <m:t>D</m:t>
        </m:r>
      </m:oMath>
      <w:r w:rsidR="00C93AA0">
        <w:t xml:space="preserve"> </w:t>
      </w:r>
      <w:r w:rsidR="007347C9">
        <w:t>=</w:t>
      </w:r>
      <w:r w:rsidR="003F190A">
        <w:t xml:space="preserve"> </w:t>
      </w:r>
      <w:r w:rsidR="00D50C63">
        <w:t>inner diameter of the tube</w:t>
      </w:r>
      <w:r w:rsidR="00C51F56">
        <w:t xml:space="preserve"> (m)</w:t>
      </w:r>
      <w:r w:rsidR="00D50C63">
        <w:t xml:space="preserve">. </w:t>
      </w:r>
    </w:p>
    <w:p w14:paraId="009E31FA" w14:textId="77777777" w:rsidR="00D821C4" w:rsidRDefault="00D821C4" w:rsidP="1EA56580"/>
    <w:p w14:paraId="2C18A921" w14:textId="77777777" w:rsidR="00AE3F0C" w:rsidRDefault="00AE3F0C" w:rsidP="1EA56580"/>
    <w:p w14:paraId="7DC64E1B" w14:textId="533CD1EC" w:rsidR="00C51F56" w:rsidRDefault="00F61246" w:rsidP="00A034FE">
      <w:r>
        <w:t xml:space="preserve">Rate of </w:t>
      </w:r>
      <w:r w:rsidR="001372B2">
        <w:t>H</w:t>
      </w:r>
      <w:r>
        <w:t xml:space="preserve">eat </w:t>
      </w:r>
      <w:r w:rsidR="001372B2">
        <w:t>T</w:t>
      </w:r>
      <w:r>
        <w:t xml:space="preserve">ransfer from a </w:t>
      </w:r>
      <w:r w:rsidR="001372B2">
        <w:t>F</w:t>
      </w:r>
      <w:r>
        <w:t xml:space="preserve">in </w:t>
      </w:r>
      <w:r w:rsidR="00205147">
        <w:t xml:space="preserve">with a </w:t>
      </w:r>
      <w:r w:rsidR="001372B2">
        <w:t>S</w:t>
      </w:r>
      <w:r w:rsidR="00205147">
        <w:t xml:space="preserve">pecified </w:t>
      </w:r>
      <w:r w:rsidR="001372B2">
        <w:t>F</w:t>
      </w:r>
      <w:r w:rsidR="00205147">
        <w:t xml:space="preserve">in </w:t>
      </w:r>
      <w:r w:rsidR="001372B2">
        <w:t>T</w:t>
      </w:r>
      <w:r w:rsidR="00205147">
        <w:t xml:space="preserve">ip </w:t>
      </w:r>
      <w:r w:rsidR="001372B2">
        <w:t>T</w:t>
      </w:r>
      <w:r w:rsidR="00205147">
        <w:t>emperature</w:t>
      </w:r>
      <w:r w:rsidR="008F11E9">
        <w:t xml:space="preserve"> </w:t>
      </w:r>
      <w:r w:rsidR="000A35E1">
        <w:fldChar w:fldCharType="begin"/>
      </w:r>
      <w:r w:rsidR="00F8322E">
        <w:instrText xml:space="preserve"> ADDIN ZOTERO_ITEM CSL_CITATION {"citationID":"wbpHeDIt","properties":{"formattedCitation":"[5]","plainCitation":"[5]","dontUpdate":true,"noteIndex":0},"citationItems":[{"id":76,"uris":["http://zotero.org/users/10090254/items/R94BJIU8"],"itemData":{"id":76,"type":"book","call-number":"TJ260 .C38 2015","edition":"Fifth edition","event-place":"New York, NY","ISBN":"978-0-07-339818-1","language":"en","note":"OCLC: ocn870517093","number-of-pages":"968","publisher":"McGraw Hill Education","publisher-place":"New York, NY","source":"Library of Congress ISBN","title":"Heat and mass transfer: fundamentals &amp; applications","title-short":"Heat and mass transfer","author":[{"family":"Çengel","given":"Yunus A."},{"family":"Ghajar","given":"Afshin J."}],"issued":{"date-parts":[["2015"]]}}}],"schema":"https://github.com/citation-style-language/schema/raw/master/csl-citation.json"} </w:instrText>
      </w:r>
      <w:r w:rsidR="000A35E1">
        <w:fldChar w:fldCharType="separate"/>
      </w:r>
      <w:r w:rsidR="00F96921" w:rsidRPr="00F96921">
        <w:t>[5</w:t>
      </w:r>
      <w:r w:rsidR="0094531A">
        <w:t xml:space="preserve">, p. </w:t>
      </w:r>
      <w:r w:rsidR="00F8322E">
        <w:t>175</w:t>
      </w:r>
      <w:r w:rsidR="00F96921" w:rsidRPr="00F96921">
        <w:t>]</w:t>
      </w:r>
      <w:r w:rsidR="000A35E1">
        <w:fldChar w:fldCharType="end"/>
      </w:r>
      <w:r w:rsidR="00AD7807">
        <w:t>:</w:t>
      </w:r>
    </w:p>
    <w:p w14:paraId="7D67FDD0" w14:textId="77777777" w:rsidR="00205147" w:rsidRDefault="00205147" w:rsidP="001E1017">
      <w:pPr>
        <w:jc w:val="center"/>
      </w:pPr>
    </w:p>
    <w:p w14:paraId="0E47165B" w14:textId="4F5377A5" w:rsidR="00205147" w:rsidRPr="00703758" w:rsidRDefault="00665565" w:rsidP="000D485D">
      <w:pPr>
        <w:jc w:val="right"/>
      </w:pPr>
      <m:oMathPara>
        <m:oMathParaPr>
          <m:jc m:val="right"/>
        </m:oMathParaPr>
        <m:oMath>
          <m:acc>
            <m:accPr>
              <m:chr m:val="̇"/>
              <m:ctrlPr>
                <w:rPr>
                  <w:rFonts w:ascii="Cambria Math" w:hAnsi="Cambria Math"/>
                  <w:i/>
                </w:rPr>
              </m:ctrlPr>
            </m:accPr>
            <m:e>
              <m:r>
                <w:rPr>
                  <w:rFonts w:ascii="Cambria Math" w:hAnsi="Cambria Math"/>
                </w:rPr>
                <m:t>Q</m:t>
              </m:r>
            </m:e>
          </m:acc>
          <m:r>
            <w:rPr>
              <w:rFonts w:ascii="Cambria Math" w:hAnsi="Cambria Math"/>
            </w:rPr>
            <m:t>=</m:t>
          </m:r>
          <m:rad>
            <m:radPr>
              <m:degHide m:val="1"/>
              <m:ctrlPr>
                <w:rPr>
                  <w:rFonts w:ascii="Cambria Math" w:hAnsi="Cambria Math"/>
                  <w:i/>
                </w:rPr>
              </m:ctrlPr>
            </m:radPr>
            <m:deg/>
            <m:e>
              <m:r>
                <w:rPr>
                  <w:rFonts w:ascii="Cambria Math" w:hAnsi="Cambria Math"/>
                </w:rPr>
                <m:t>hpk</m:t>
              </m:r>
              <m:sSub>
                <m:sSubPr>
                  <m:ctrlPr>
                    <w:rPr>
                      <w:rFonts w:ascii="Cambria Math" w:hAnsi="Cambria Math"/>
                      <w:i/>
                    </w:rPr>
                  </m:ctrlPr>
                </m:sSubPr>
                <m:e>
                  <m:r>
                    <w:rPr>
                      <w:rFonts w:ascii="Cambria Math" w:hAnsi="Cambria Math"/>
                    </w:rPr>
                    <m:t>A</m:t>
                  </m:r>
                </m:e>
                <m:sub>
                  <m:r>
                    <w:rPr>
                      <w:rFonts w:ascii="Cambria Math" w:hAnsi="Cambria Math"/>
                    </w:rPr>
                    <m:t>c</m:t>
                  </m:r>
                </m:sub>
              </m:sSub>
            </m:e>
          </m:ra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e>
          </m:d>
          <m:f>
            <m:fPr>
              <m:ctrlPr>
                <w:rPr>
                  <w:rFonts w:ascii="Cambria Math" w:hAnsi="Cambria Math"/>
                  <w:i/>
                </w:rPr>
              </m:ctrlPr>
            </m:fPr>
            <m:num>
              <m:r>
                <w:rPr>
                  <w:rFonts w:ascii="Cambria Math" w:hAnsi="Cambria Math"/>
                </w:rPr>
                <m:t>cosh</m:t>
              </m:r>
              <m:d>
                <m:dPr>
                  <m:ctrlPr>
                    <w:rPr>
                      <w:rFonts w:ascii="Cambria Math" w:hAnsi="Cambria Math"/>
                      <w:i/>
                    </w:rPr>
                  </m:ctrlPr>
                </m:dPr>
                <m:e>
                  <m:r>
                    <w:rPr>
                      <w:rFonts w:ascii="Cambria Math" w:hAnsi="Cambria Math"/>
                    </w:rPr>
                    <m:t>mL</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e>
                  </m:d>
                </m:e>
              </m:d>
            </m:num>
            <m:den>
              <m:r>
                <m:rPr>
                  <m:sty m:val="p"/>
                </m:rPr>
                <w:rPr>
                  <w:rFonts w:ascii="Cambria Math" w:hAnsi="Cambria Math"/>
                </w:rPr>
                <m:t>sinh⁡</m:t>
              </m:r>
              <m:d>
                <m:dPr>
                  <m:ctrlPr>
                    <w:rPr>
                      <w:rFonts w:ascii="Cambria Math" w:hAnsi="Cambria Math"/>
                      <w:i/>
                    </w:rPr>
                  </m:ctrlPr>
                </m:dPr>
                <m:e>
                  <m:r>
                    <w:rPr>
                      <w:rFonts w:ascii="Cambria Math" w:hAnsi="Cambria Math"/>
                    </w:rPr>
                    <m:t>mL</m:t>
                  </m:r>
                </m:e>
              </m:d>
            </m:den>
          </m:f>
          <m:r>
            <w:rPr>
              <w:rFonts w:ascii="Cambria Math" w:hAnsi="Cambria Math"/>
            </w:rPr>
            <m:t xml:space="preserve">                             (15)</m:t>
          </m:r>
        </m:oMath>
      </m:oMathPara>
    </w:p>
    <w:p w14:paraId="21780326" w14:textId="77777777" w:rsidR="00972EFC" w:rsidRDefault="00972EFC" w:rsidP="00972EFC"/>
    <w:p w14:paraId="3705A06B" w14:textId="77777777" w:rsidR="008D2388" w:rsidRPr="008D2388" w:rsidRDefault="00837C2A" w:rsidP="1EA56580">
      <w:r>
        <w:tab/>
        <w:t>Where</w:t>
      </w:r>
      <w:r w:rsidR="008D2388">
        <w:t>:</w:t>
      </w:r>
      <w:r>
        <w:t xml:space="preserve"> </w:t>
      </w:r>
    </w:p>
    <w:p w14:paraId="7D6AB347" w14:textId="12613A48" w:rsidR="007C5EF4" w:rsidRDefault="00837C2A" w:rsidP="008D2388">
      <w:pPr>
        <w:ind w:left="720" w:firstLine="720"/>
      </w:pPr>
      <m:oMath>
        <m:r>
          <w:rPr>
            <w:rFonts w:ascii="Cambria Math" w:hAnsi="Cambria Math"/>
          </w:rPr>
          <m:t>m=</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hp</m:t>
                </m:r>
              </m:num>
              <m:den>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c</m:t>
                    </m:r>
                  </m:sub>
                </m:sSub>
              </m:den>
            </m:f>
          </m:e>
        </m:rad>
      </m:oMath>
      <w:r w:rsidR="009F6AAE">
        <w:t>,</w:t>
      </w:r>
    </w:p>
    <w:p w14:paraId="2B51EF7E" w14:textId="2886591A" w:rsidR="009F6AAE" w:rsidRDefault="009F6AAE" w:rsidP="1EA56580">
      <w:r>
        <w:tab/>
      </w:r>
      <w:r>
        <w:tab/>
      </w:r>
      <m:oMath>
        <m:r>
          <w:rPr>
            <w:rFonts w:ascii="Cambria Math" w:hAnsi="Cambria Math"/>
          </w:rPr>
          <m:t>h</m:t>
        </m:r>
      </m:oMath>
      <w:r w:rsidR="003246D1">
        <w:t xml:space="preserve"> </w:t>
      </w:r>
      <w:r w:rsidR="007347C9">
        <w:t>=</w:t>
      </w:r>
      <w:r w:rsidR="003246D1">
        <w:t xml:space="preserve"> </w:t>
      </w:r>
      <w:r w:rsidR="00FE1CDA">
        <w:t>convect</w:t>
      </w:r>
      <w:r w:rsidR="00174688">
        <w:t>ive</w:t>
      </w:r>
      <w:r w:rsidR="00FE1CDA">
        <w:t xml:space="preserve"> heat transfer coefficient</w:t>
      </w:r>
      <w:r w:rsidR="006F6199">
        <w:t xml:space="preserve"> between fin and bulk air</w:t>
      </w:r>
      <w:r w:rsidR="005C15B4">
        <w:t xml:space="preserve"> </w:t>
      </w:r>
      <w:r w:rsidR="00C63FBC">
        <w:t>(W/m</w:t>
      </w:r>
      <w:r w:rsidR="00A76BAA">
        <w:t>^2*K)</w:t>
      </w:r>
      <w:r w:rsidR="0029261E">
        <w:t>,</w:t>
      </w:r>
    </w:p>
    <w:p w14:paraId="42D4FD03" w14:textId="509635C8" w:rsidR="00FE1CDA" w:rsidRDefault="00FE1CDA" w:rsidP="1EA56580">
      <w:r>
        <w:tab/>
      </w:r>
      <w:r>
        <w:tab/>
      </w:r>
      <m:oMath>
        <m:r>
          <w:rPr>
            <w:rFonts w:ascii="Cambria Math" w:hAnsi="Cambria Math"/>
          </w:rPr>
          <m:t>p</m:t>
        </m:r>
      </m:oMath>
      <w:r w:rsidR="00520F12">
        <w:t xml:space="preserve"> </w:t>
      </w:r>
      <w:r w:rsidR="007347C9">
        <w:t>=</w:t>
      </w:r>
      <w:r w:rsidR="00520F12">
        <w:t xml:space="preserve"> </w:t>
      </w:r>
      <w:r w:rsidR="00880FA8">
        <w:t>perimeter</w:t>
      </w:r>
      <w:r w:rsidR="006F6199">
        <w:t xml:space="preserve"> of the fin</w:t>
      </w:r>
      <w:r w:rsidR="00A76BAA">
        <w:t xml:space="preserve"> (m)</w:t>
      </w:r>
      <w:r w:rsidR="0029261E">
        <w:t>,</w:t>
      </w:r>
    </w:p>
    <w:p w14:paraId="33336703" w14:textId="0DE75E69" w:rsidR="00880FA8" w:rsidRDefault="00880FA8" w:rsidP="1EA56580">
      <w:r>
        <w:tab/>
      </w:r>
      <w:r>
        <w:tab/>
      </w:r>
      <m:oMath>
        <m:r>
          <w:rPr>
            <w:rFonts w:ascii="Cambria Math" w:hAnsi="Cambria Math"/>
          </w:rPr>
          <m:t>k</m:t>
        </m:r>
      </m:oMath>
      <w:r w:rsidR="0029261E">
        <w:t xml:space="preserve"> </w:t>
      </w:r>
      <w:r w:rsidR="007347C9">
        <w:t>=</w:t>
      </w:r>
      <w:r w:rsidR="0029261E">
        <w:t xml:space="preserve"> thermal conductivity of the fin</w:t>
      </w:r>
      <w:r w:rsidR="00BD423A">
        <w:t xml:space="preserve"> (W/m*K)</w:t>
      </w:r>
      <w:r w:rsidR="0029261E">
        <w:t>,</w:t>
      </w:r>
    </w:p>
    <w:p w14:paraId="251A444D" w14:textId="135FCFE3" w:rsidR="0029261E" w:rsidRDefault="0029261E" w:rsidP="1EA56580">
      <w:r>
        <w:tab/>
      </w:r>
      <w:r>
        <w:tab/>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50613E">
        <w:t xml:space="preserve"> </w:t>
      </w:r>
      <w:r w:rsidR="007347C9">
        <w:t xml:space="preserve">= </w:t>
      </w:r>
      <w:r w:rsidR="0050613E">
        <w:t>cross-sectional area</w:t>
      </w:r>
      <w:r w:rsidR="00711D3C">
        <w:t xml:space="preserve"> of the fin</w:t>
      </w:r>
      <w:r w:rsidR="00BD423A">
        <w:t xml:space="preserve"> (m^2)</w:t>
      </w:r>
      <w:r w:rsidR="0050613E">
        <w:t>,</w:t>
      </w:r>
    </w:p>
    <w:p w14:paraId="57742DEF" w14:textId="2DF7B823" w:rsidR="0050613E" w:rsidRDefault="0050613E" w:rsidP="1EA56580">
      <w:r>
        <w:tab/>
      </w:r>
      <w:r>
        <w:tab/>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00CD1455">
        <w:t xml:space="preserve"> </w:t>
      </w:r>
      <w:r w:rsidR="007347C9">
        <w:t>=</w:t>
      </w:r>
      <w:r w:rsidR="00CD1455">
        <w:t xml:space="preserve"> temperature at the fin’s base</w:t>
      </w:r>
      <w:r w:rsidR="00BD423A">
        <w:t xml:space="preserve"> </w:t>
      </w:r>
      <w:r w:rsidR="005179D5">
        <w:t>(</w:t>
      </w:r>
      <w:r w:rsidR="009B7CFC">
        <w:t>°C)</w:t>
      </w:r>
      <w:r w:rsidR="00CD1455">
        <w:t>,</w:t>
      </w:r>
    </w:p>
    <w:p w14:paraId="139C77AB" w14:textId="7E988B59" w:rsidR="00CD1455" w:rsidRDefault="00CD1455" w:rsidP="1EA56580">
      <w:r>
        <w:tab/>
      </w:r>
      <w:r>
        <w:tab/>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912890">
        <w:t xml:space="preserve"> </w:t>
      </w:r>
      <w:r w:rsidR="007347C9">
        <w:t>=</w:t>
      </w:r>
      <w:r w:rsidR="00912890">
        <w:t xml:space="preserve"> </w:t>
      </w:r>
      <w:r w:rsidR="007C4C6E">
        <w:t>temperature of the bulk air</w:t>
      </w:r>
      <w:r w:rsidR="009B7CFC">
        <w:t xml:space="preserve"> (°C)</w:t>
      </w:r>
      <w:r w:rsidR="007C4C6E">
        <w:t>,</w:t>
      </w:r>
    </w:p>
    <w:p w14:paraId="0F9E26C8" w14:textId="7A68DEEA" w:rsidR="00D758DB" w:rsidRDefault="007C4C6E" w:rsidP="1EA56580">
      <w:r>
        <w:tab/>
      </w:r>
      <w:r>
        <w:tab/>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00D758DB">
        <w:t xml:space="preserve"> </w:t>
      </w:r>
      <w:r w:rsidR="007347C9">
        <w:t>=</w:t>
      </w:r>
      <w:r w:rsidR="00D758DB">
        <w:t xml:space="preserve"> temperature at the fin’s tip</w:t>
      </w:r>
      <w:r w:rsidR="009B7CFC">
        <w:t xml:space="preserve"> </w:t>
      </w:r>
      <w:r w:rsidR="00836A20">
        <w:t>(°C)</w:t>
      </w:r>
      <w:r w:rsidR="00D758DB">
        <w:t>,</w:t>
      </w:r>
    </w:p>
    <w:p w14:paraId="3326FB2C" w14:textId="47D1C9DA" w:rsidR="007C4C6E" w:rsidRDefault="000D7BA4" w:rsidP="00D758DB">
      <w:pPr>
        <w:ind w:left="720" w:firstLine="720"/>
      </w:pPr>
      <m:oMath>
        <m:r>
          <w:rPr>
            <w:rFonts w:ascii="Cambria Math" w:hAnsi="Cambria Math"/>
          </w:rPr>
          <m:t>L</m:t>
        </m:r>
      </m:oMath>
      <w:r w:rsidR="00D53CD2">
        <w:t xml:space="preserve"> </w:t>
      </w:r>
      <w:r w:rsidR="007347C9">
        <w:t>=</w:t>
      </w:r>
      <w:r w:rsidR="00D53CD2">
        <w:t xml:space="preserve"> length of the fin</w:t>
      </w:r>
      <w:r w:rsidR="00836A20">
        <w:t xml:space="preserve"> (m)</w:t>
      </w:r>
      <w:r w:rsidR="008140A2">
        <w:t>.</w:t>
      </w:r>
    </w:p>
    <w:p w14:paraId="6257973B" w14:textId="43FC4BDC" w:rsidR="00D53CD2" w:rsidRDefault="00D53CD2" w:rsidP="1EA56580"/>
    <w:p w14:paraId="6E882BE8" w14:textId="77777777" w:rsidR="00C02B2D" w:rsidRDefault="00C02B2D" w:rsidP="1EA56580"/>
    <w:p w14:paraId="7A8B5675" w14:textId="121B0794" w:rsidR="00C02B2D" w:rsidRDefault="00C02B2D" w:rsidP="00C02B2D">
      <w:r>
        <w:t>External Convective Heat Transfer Coefficient for a Vertical Cylinder</w:t>
      </w:r>
      <w:r w:rsidR="00E227FB">
        <w:t xml:space="preserve"> </w:t>
      </w:r>
      <w:r w:rsidR="00B5100B">
        <w:fldChar w:fldCharType="begin"/>
      </w:r>
      <w:r w:rsidR="00F96921">
        <w:instrText xml:space="preserve"> ADDIN ZOTERO_ITEM CSL_CITATION {"citationID":"y7AW4Ixy","properties":{"formattedCitation":"[5]","plainCitation":"[5]","dontUpdate":true,"noteIndex":0},"citationItems":[{"id":76,"uris":["http://zotero.org/users/10090254/items/R94BJIU8"],"itemData":{"id":76,"type":"book","call-number":"TJ260 .C38 2015","edition":"Fifth edition","event-place":"New York, NY","ISBN":"978-0-07-339818-1","language":"en","note":"OCLC: ocn870517093","number-of-pages":"968","publisher":"McGraw Hill Education","publisher-place":"New York, NY","source":"Library of Congress ISBN","title":"Heat and mass transfer: fundamentals &amp; applications","title-short":"Heat and mass transfer","author":[{"family":"Çengel","given":"Yunus A."},{"family":"Ghajar","given":"Afshin J."}],"issued":{"date-parts":[["2015"]]}}}],"schema":"https://github.com/citation-style-language/schema/raw/master/csl-citation.json"} </w:instrText>
      </w:r>
      <w:r w:rsidR="00B5100B">
        <w:fldChar w:fldCharType="separate"/>
      </w:r>
      <w:r w:rsidR="00B5100B" w:rsidRPr="00B5100B">
        <w:t>[5</w:t>
      </w:r>
      <w:r w:rsidR="00D34854">
        <w:t xml:space="preserve">, p. </w:t>
      </w:r>
      <w:r w:rsidR="000A2289">
        <w:t>382</w:t>
      </w:r>
      <w:r w:rsidR="00B5100B" w:rsidRPr="00B5100B">
        <w:t>]</w:t>
      </w:r>
      <w:r w:rsidR="00B5100B">
        <w:fldChar w:fldCharType="end"/>
      </w:r>
      <w:r w:rsidR="000A2289">
        <w:t xml:space="preserve"> </w:t>
      </w:r>
      <w:r>
        <w:t>:</w:t>
      </w:r>
      <w:r w:rsidR="00AC647C">
        <w:br/>
      </w:r>
    </w:p>
    <w:p w14:paraId="4E80D099" w14:textId="24C23702" w:rsidR="00C02B2D" w:rsidRPr="000D485D" w:rsidRDefault="005873F3" w:rsidP="000D485D">
      <w:pPr>
        <w:jc w:val="right"/>
      </w:pPr>
      <m:oMathPara>
        <m:oMathParaPr>
          <m:jc m:val="right"/>
        </m:oMathParaPr>
        <m:oMath>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Nu</m:t>
                  </m:r>
                </m:e>
                <m:sub>
                  <m:r>
                    <w:rPr>
                      <w:rFonts w:ascii="Cambria Math" w:hAnsi="Cambria Math"/>
                    </w:rPr>
                    <m:t>L</m:t>
                  </m:r>
                </m:sub>
              </m:sSub>
              <m:r>
                <w:rPr>
                  <w:rFonts w:ascii="Cambria Math" w:hAnsi="Cambria Math"/>
                </w:rPr>
                <m:t>k</m:t>
              </m:r>
            </m:num>
            <m:den>
              <m:r>
                <w:rPr>
                  <w:rFonts w:ascii="Cambria Math" w:hAnsi="Cambria Math"/>
                </w:rPr>
                <m:t>L</m:t>
              </m:r>
            </m:den>
          </m:f>
          <m:r>
            <w:rPr>
              <w:rFonts w:ascii="Cambria Math" w:hAnsi="Cambria Math"/>
            </w:rPr>
            <m:t xml:space="preserve">                                                                    (16)</m:t>
          </m:r>
        </m:oMath>
      </m:oMathPara>
    </w:p>
    <w:p w14:paraId="3ECF4E6E" w14:textId="77777777" w:rsidR="00C02B2D" w:rsidRDefault="00C02B2D" w:rsidP="00C02B2D">
      <w:pPr>
        <w:rPr>
          <w:bCs/>
        </w:rPr>
      </w:pPr>
    </w:p>
    <w:p w14:paraId="1ECBC743" w14:textId="77777777" w:rsidR="008D2388" w:rsidRDefault="00C02B2D" w:rsidP="00C02B2D">
      <w:pPr>
        <w:rPr>
          <w:bCs/>
        </w:rPr>
      </w:pPr>
      <w:r>
        <w:rPr>
          <w:bCs/>
        </w:rPr>
        <w:tab/>
        <w:t>Where</w:t>
      </w:r>
      <w:r w:rsidR="008D2388">
        <w:rPr>
          <w:bCs/>
        </w:rPr>
        <w:t>:</w:t>
      </w:r>
    </w:p>
    <w:p w14:paraId="3200AB6D" w14:textId="6726EEB4" w:rsidR="00C02B2D" w:rsidRDefault="008D2388" w:rsidP="00C02B2D">
      <w:pPr>
        <w:rPr>
          <w:bCs/>
        </w:rPr>
      </w:pPr>
      <w:r>
        <w:rPr>
          <w:bCs/>
        </w:rPr>
        <w:tab/>
      </w:r>
      <w:r w:rsidR="00C02B2D">
        <w:rPr>
          <w:bCs/>
        </w:rPr>
        <w:tab/>
      </w:r>
      <m:oMath>
        <m:sSub>
          <m:sSubPr>
            <m:ctrlPr>
              <w:rPr>
                <w:rFonts w:ascii="Cambria Math" w:hAnsi="Cambria Math"/>
                <w:bCs/>
                <w:i/>
              </w:rPr>
            </m:ctrlPr>
          </m:sSubPr>
          <m:e>
            <m:r>
              <w:rPr>
                <w:rFonts w:ascii="Cambria Math" w:hAnsi="Cambria Math"/>
              </w:rPr>
              <m:t>Nu</m:t>
            </m:r>
          </m:e>
          <m:sub>
            <m:r>
              <w:rPr>
                <w:rFonts w:ascii="Cambria Math" w:hAnsi="Cambria Math"/>
              </w:rPr>
              <m:t>L</m:t>
            </m:r>
          </m:sub>
        </m:sSub>
      </m:oMath>
      <w:r w:rsidR="00C02B2D">
        <w:rPr>
          <w:bCs/>
        </w:rPr>
        <w:t xml:space="preserve"> </w:t>
      </w:r>
      <w:r w:rsidR="007347C9">
        <w:rPr>
          <w:bCs/>
        </w:rPr>
        <w:t>=</w:t>
      </w:r>
      <w:r w:rsidR="00C02B2D">
        <w:rPr>
          <w:bCs/>
        </w:rPr>
        <w:t xml:space="preserve"> Nusselt number,</w:t>
      </w:r>
    </w:p>
    <w:p w14:paraId="5EBD49CA" w14:textId="34EBABA2" w:rsidR="00C02B2D" w:rsidRDefault="00C02B2D" w:rsidP="00C02B2D">
      <w:pPr>
        <w:rPr>
          <w:bCs/>
        </w:rPr>
      </w:pPr>
      <w:r>
        <w:rPr>
          <w:bCs/>
        </w:rPr>
        <w:tab/>
      </w:r>
      <w:r>
        <w:rPr>
          <w:bCs/>
        </w:rPr>
        <w:tab/>
      </w:r>
      <m:oMath>
        <m:r>
          <w:rPr>
            <w:rFonts w:ascii="Cambria Math" w:hAnsi="Cambria Math"/>
          </w:rPr>
          <m:t>k</m:t>
        </m:r>
      </m:oMath>
      <w:r>
        <w:rPr>
          <w:bCs/>
        </w:rPr>
        <w:t xml:space="preserve"> </w:t>
      </w:r>
      <w:r w:rsidR="007347C9">
        <w:rPr>
          <w:bCs/>
        </w:rPr>
        <w:t>=</w:t>
      </w:r>
      <w:r>
        <w:rPr>
          <w:bCs/>
        </w:rPr>
        <w:t xml:space="preserve"> thermal conductivity of the bulk air (W/m*K),</w:t>
      </w:r>
    </w:p>
    <w:p w14:paraId="1EC4B861" w14:textId="185EC9FA" w:rsidR="00C02B2D" w:rsidRDefault="00C02B2D" w:rsidP="00C02B2D">
      <w:pPr>
        <w:rPr>
          <w:bCs/>
        </w:rPr>
      </w:pPr>
      <w:r>
        <w:rPr>
          <w:bCs/>
        </w:rPr>
        <w:tab/>
      </w:r>
      <w:r>
        <w:rPr>
          <w:bCs/>
        </w:rPr>
        <w:tab/>
      </w:r>
      <m:oMath>
        <m:r>
          <w:rPr>
            <w:rFonts w:ascii="Cambria Math" w:hAnsi="Cambria Math"/>
          </w:rPr>
          <m:t>L</m:t>
        </m:r>
      </m:oMath>
      <w:r>
        <w:rPr>
          <w:bCs/>
        </w:rPr>
        <w:t xml:space="preserve"> </w:t>
      </w:r>
      <w:r w:rsidR="007347C9">
        <w:rPr>
          <w:bCs/>
        </w:rPr>
        <w:t>=</w:t>
      </w:r>
      <w:r>
        <w:rPr>
          <w:bCs/>
        </w:rPr>
        <w:t xml:space="preserve"> length of the cylinder (m). </w:t>
      </w:r>
    </w:p>
    <w:p w14:paraId="5455CBDE" w14:textId="77777777" w:rsidR="00C02B2D" w:rsidRDefault="00C02B2D" w:rsidP="1EA56580"/>
    <w:p w14:paraId="7FFF6F20" w14:textId="77777777" w:rsidR="00036DB3" w:rsidRDefault="00036DB3" w:rsidP="1EA56580"/>
    <w:p w14:paraId="745AB307" w14:textId="519B02EB" w:rsidR="00036DB3" w:rsidRDefault="00036DB3" w:rsidP="00036DB3">
      <w:r>
        <w:t>Nusselt Number for a Cylinder</w:t>
      </w:r>
      <w:r w:rsidR="00733D89">
        <w:t xml:space="preserve"> </w:t>
      </w:r>
      <w:r w:rsidR="00F96921">
        <w:fldChar w:fldCharType="begin"/>
      </w:r>
      <w:r w:rsidR="00F96921">
        <w:instrText xml:space="preserve"> ADDIN ZOTERO_ITEM CSL_CITATION {"citationID":"zYA9TNHL","properties":{"formattedCitation":"[6]","plainCitation":"[6]","noteIndex":0},"citationItems":[{"id":80,"uris":["http://zotero.org/users/10090254/items/NR3I6H6P"],"itemData":{"id":80,"type":"article-journal","abstract":"Although an extensively studied classical subject, laminar natural convection heat transfer from the vertical surface of a cylinder has generated some recent interest in the literature. In this investigation, numerical experiments are performed to determine average Nusselt numbers for isothermal vertical cylinders (102&lt;RaL&lt;109,0.1&lt;L/D&lt;10, and Pr = 0.7) situated on an adiabatic surface in a quiescent ambient environment. Average Nusselt numbers for various cases will be presented and compared with commonly used correlations. Using Nusselt numbers for isothermal tops to approximate Nusselt numbers for heated tops will also be examined. Furthermore, the limit for which the heat transfer results for a vertical flat plate may be used as an approximation for the heat transfer from a vertical cylinder will be investigated.","container-title":"Journal of Heat Transfer","DOI":"10.1115/1.4007421","ISSN":"0022-1481, 1528-8943","issue":"2","language":"en","page":"022505","source":"DOI.org (Crossref)","title":"Laminar Natural Convection From Isothermal Vertical Cylinders: Revisting a Classical Subject","title-short":"Laminar Natural Convection From Isothermal Vertical Cylinders","volume":"135","author":[{"family":"Day","given":"Jerod C."},{"family":"Zemler","given":"Matthew K."},{"family":"Traum","given":"Matthew J."},{"family":"Boetcher","given":"Sandra K. S."}],"issued":{"date-parts":[["2013",2,1]]}}}],"schema":"https://github.com/citation-style-language/schema/raw/master/csl-citation.json"} </w:instrText>
      </w:r>
      <w:r w:rsidR="00F96921">
        <w:fldChar w:fldCharType="separate"/>
      </w:r>
      <w:r w:rsidR="00F96921" w:rsidRPr="00F96921">
        <w:t>[6]</w:t>
      </w:r>
      <w:r w:rsidR="00F96921">
        <w:fldChar w:fldCharType="end"/>
      </w:r>
      <w:r>
        <w:t>:</w:t>
      </w:r>
    </w:p>
    <w:p w14:paraId="569319F7" w14:textId="0ACA8E15" w:rsidR="00036DB3" w:rsidRDefault="00665565" w:rsidP="000D485D">
      <w:pPr>
        <w:jc w:val="right"/>
      </w:pPr>
      <m:oMathPara>
        <m:oMathParaPr>
          <m:jc m:val="right"/>
        </m:oMathParaPr>
        <m:oMath>
          <m:sSub>
            <m:sSubPr>
              <m:ctrlPr>
                <w:rPr>
                  <w:rFonts w:ascii="Cambria Math" w:hAnsi="Cambria Math"/>
                  <w:i/>
                </w:rPr>
              </m:ctrlPr>
            </m:sSubPr>
            <m:e>
              <m:r>
                <w:rPr>
                  <w:rFonts w:ascii="Cambria Math" w:hAnsi="Cambria Math"/>
                </w:rPr>
                <m:t>Nu</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Nu</m:t>
              </m:r>
            </m:e>
            <m:sub>
              <m:r>
                <w:rPr>
                  <w:rFonts w:ascii="Cambria Math" w:hAnsi="Cambria Math"/>
                </w:rPr>
                <m:t>L,fp</m:t>
              </m:r>
            </m:sub>
          </m:sSub>
          <m:d>
            <m:dPr>
              <m:ctrlPr>
                <w:rPr>
                  <w:rFonts w:ascii="Cambria Math" w:hAnsi="Cambria Math"/>
                  <w:i/>
                </w:rPr>
              </m:ctrlPr>
            </m:dPr>
            <m:e>
              <m:r>
                <w:rPr>
                  <w:rFonts w:ascii="Cambria Math" w:hAnsi="Cambria Math"/>
                </w:rPr>
                <m:t>1+0.3</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32</m:t>
                          </m:r>
                        </m:e>
                        <m:sup>
                          <m:r>
                            <w:rPr>
                              <w:rFonts w:ascii="Cambria Math" w:hAnsi="Cambria Math"/>
                            </w:rPr>
                            <m:t>0.5</m:t>
                          </m:r>
                        </m:sup>
                      </m:sSup>
                      <m:sSubSup>
                        <m:sSubSupPr>
                          <m:ctrlPr>
                            <w:rPr>
                              <w:rFonts w:ascii="Cambria Math" w:hAnsi="Cambria Math"/>
                              <w:i/>
                            </w:rPr>
                          </m:ctrlPr>
                        </m:sSubSupPr>
                        <m:e>
                          <m:r>
                            <w:rPr>
                              <w:rFonts w:ascii="Cambria Math" w:hAnsi="Cambria Math"/>
                            </w:rPr>
                            <m:t>Gr</m:t>
                          </m:r>
                        </m:e>
                        <m:sub>
                          <m:r>
                            <w:rPr>
                              <w:rFonts w:ascii="Cambria Math" w:hAnsi="Cambria Math"/>
                            </w:rPr>
                            <m:t>L</m:t>
                          </m:r>
                        </m:sub>
                        <m:sup>
                          <m:r>
                            <w:rPr>
                              <w:rFonts w:ascii="Cambria Math" w:hAnsi="Cambria Math"/>
                            </w:rPr>
                            <m:t>-0.25</m:t>
                          </m:r>
                        </m:sup>
                      </m:sSubSup>
                      <m:f>
                        <m:fPr>
                          <m:ctrlPr>
                            <w:rPr>
                              <w:rFonts w:ascii="Cambria Math" w:hAnsi="Cambria Math"/>
                              <w:i/>
                            </w:rPr>
                          </m:ctrlPr>
                        </m:fPr>
                        <m:num>
                          <m:r>
                            <w:rPr>
                              <w:rFonts w:ascii="Cambria Math" w:hAnsi="Cambria Math"/>
                            </w:rPr>
                            <m:t>L</m:t>
                          </m:r>
                        </m:num>
                        <m:den>
                          <m:r>
                            <w:rPr>
                              <w:rFonts w:ascii="Cambria Math" w:hAnsi="Cambria Math"/>
                            </w:rPr>
                            <m:t>D</m:t>
                          </m:r>
                        </m:den>
                      </m:f>
                    </m:e>
                  </m:d>
                </m:e>
                <m:sup>
                  <m:r>
                    <w:rPr>
                      <w:rFonts w:ascii="Cambria Math" w:hAnsi="Cambria Math"/>
                    </w:rPr>
                    <m:t>0.909</m:t>
                  </m:r>
                </m:sup>
              </m:sSup>
            </m:e>
          </m:d>
          <m:r>
            <w:rPr>
              <w:rFonts w:ascii="Cambria Math" w:hAnsi="Cambria Math"/>
            </w:rPr>
            <m:t xml:space="preserve">                                  (17)</m:t>
          </m:r>
          <m:r>
            <m:rPr>
              <m:sty m:val="p"/>
            </m:rPr>
            <w:br/>
          </m:r>
        </m:oMath>
      </m:oMathPara>
    </w:p>
    <w:p w14:paraId="0F5C6A1F" w14:textId="77777777" w:rsidR="008D2388" w:rsidRDefault="00036DB3" w:rsidP="00036DB3">
      <w:r>
        <w:tab/>
        <w:t>Where</w:t>
      </w:r>
      <w:r w:rsidR="008D2388">
        <w:t>:</w:t>
      </w:r>
    </w:p>
    <w:p w14:paraId="6457ED79" w14:textId="7E75FED4" w:rsidR="00036DB3" w:rsidRDefault="008D2388" w:rsidP="00036DB3">
      <w:r>
        <w:tab/>
      </w:r>
      <w:r w:rsidR="00036DB3">
        <w:tab/>
      </w:r>
      <m:oMath>
        <m:sSub>
          <m:sSubPr>
            <m:ctrlPr>
              <w:rPr>
                <w:rFonts w:ascii="Cambria Math" w:hAnsi="Cambria Math"/>
                <w:i/>
              </w:rPr>
            </m:ctrlPr>
          </m:sSubPr>
          <m:e>
            <m:r>
              <w:rPr>
                <w:rFonts w:ascii="Cambria Math" w:hAnsi="Cambria Math"/>
              </w:rPr>
              <m:t>Nu</m:t>
            </m:r>
          </m:e>
          <m:sub>
            <m:r>
              <w:rPr>
                <w:rFonts w:ascii="Cambria Math" w:hAnsi="Cambria Math"/>
              </w:rPr>
              <m:t>l,fp</m:t>
            </m:r>
          </m:sub>
        </m:sSub>
      </m:oMath>
      <w:r w:rsidR="00036DB3">
        <w:t xml:space="preserve"> </w:t>
      </w:r>
      <w:r w:rsidR="007347C9">
        <w:t>=</w:t>
      </w:r>
      <w:r w:rsidR="00036DB3">
        <w:t xml:space="preserve"> Nusselt number for a flat plate,</w:t>
      </w:r>
    </w:p>
    <w:p w14:paraId="1C3E2582" w14:textId="675B5412" w:rsidR="00036DB3" w:rsidRDefault="00036DB3" w:rsidP="00036DB3">
      <w:r>
        <w:tab/>
      </w:r>
      <w:r>
        <w:tab/>
      </w:r>
      <m:oMath>
        <m:sSub>
          <m:sSubPr>
            <m:ctrlPr>
              <w:rPr>
                <w:rFonts w:ascii="Cambria Math" w:hAnsi="Cambria Math"/>
                <w:i/>
              </w:rPr>
            </m:ctrlPr>
          </m:sSubPr>
          <m:e>
            <m:r>
              <w:rPr>
                <w:rFonts w:ascii="Cambria Math" w:hAnsi="Cambria Math"/>
              </w:rPr>
              <m:t>Gr</m:t>
            </m:r>
          </m:e>
          <m:sub>
            <m:r>
              <w:rPr>
                <w:rFonts w:ascii="Cambria Math" w:hAnsi="Cambria Math"/>
              </w:rPr>
              <m:t>L</m:t>
            </m:r>
          </m:sub>
        </m:sSub>
      </m:oMath>
      <w:r>
        <w:t xml:space="preserve"> </w:t>
      </w:r>
      <w:r w:rsidR="007347C9">
        <w:t>=</w:t>
      </w:r>
      <w:r>
        <w:t xml:space="preserve"> </w:t>
      </w:r>
      <w:proofErr w:type="spellStart"/>
      <w:r>
        <w:t>Grashof</w:t>
      </w:r>
      <w:proofErr w:type="spellEnd"/>
      <w:r>
        <w:t xml:space="preserve"> number,</w:t>
      </w:r>
    </w:p>
    <w:p w14:paraId="1731AAF2" w14:textId="031BF30C" w:rsidR="00036DB3" w:rsidRDefault="00036DB3" w:rsidP="00036DB3">
      <w:r>
        <w:tab/>
      </w:r>
      <w:r>
        <w:tab/>
      </w:r>
      <m:oMath>
        <m:r>
          <w:rPr>
            <w:rFonts w:ascii="Cambria Math" w:hAnsi="Cambria Math"/>
          </w:rPr>
          <m:t>L</m:t>
        </m:r>
      </m:oMath>
      <w:r>
        <w:t xml:space="preserve"> </w:t>
      </w:r>
      <w:r w:rsidR="007347C9">
        <w:t>=</w:t>
      </w:r>
      <w:r>
        <w:t xml:space="preserve"> length of the cylinder (m),</w:t>
      </w:r>
    </w:p>
    <w:p w14:paraId="6777BAA9" w14:textId="743CAD17" w:rsidR="00036DB3" w:rsidRDefault="00036DB3" w:rsidP="00036DB3">
      <w:r>
        <w:tab/>
      </w:r>
      <w:r>
        <w:tab/>
      </w:r>
      <m:oMath>
        <m:r>
          <w:rPr>
            <w:rFonts w:ascii="Cambria Math" w:hAnsi="Cambria Math"/>
          </w:rPr>
          <m:t>D</m:t>
        </m:r>
      </m:oMath>
      <w:r>
        <w:t xml:space="preserve"> </w:t>
      </w:r>
      <w:r w:rsidR="007347C9">
        <w:t>=</w:t>
      </w:r>
      <w:r>
        <w:t xml:space="preserve"> outer diameter of the cylinder (m).</w:t>
      </w:r>
    </w:p>
    <w:p w14:paraId="261D71EB" w14:textId="77777777" w:rsidR="00036DB3" w:rsidRDefault="00036DB3" w:rsidP="00036DB3"/>
    <w:p w14:paraId="12771F03" w14:textId="77777777" w:rsidR="00036DB3" w:rsidRDefault="00036DB3" w:rsidP="00036DB3"/>
    <w:p w14:paraId="31E59D48" w14:textId="1A5A9C39" w:rsidR="008D2388" w:rsidRDefault="00036DB3" w:rsidP="008D2388">
      <w:r>
        <w:t>Nusselt Number for a Flat Plat</w:t>
      </w:r>
      <w:r w:rsidR="003D7690">
        <w:t xml:space="preserve">e </w:t>
      </w:r>
      <w:r w:rsidR="00E950F8">
        <w:fldChar w:fldCharType="begin"/>
      </w:r>
      <w:r w:rsidR="00E950F8">
        <w:instrText xml:space="preserve"> ADDIN ZOTERO_ITEM CSL_CITATION {"citationID":"zFTJgu20","properties":{"formattedCitation":"[6]","plainCitation":"[6]","noteIndex":0},"citationItems":[{"id":80,"uris":["http://zotero.org/users/10090254/items/NR3I6H6P"],"itemData":{"id":80,"type":"article-journal","abstract":"Although an extensively studied classical subject, laminar natural convection heat transfer from the vertical surface of a cylinder has generated some recent interest in the literature. In this investigation, numerical experiments are performed to determine average Nusselt numbers for isothermal vertical cylinders (102&lt;RaL&lt;109,0.1&lt;L/D&lt;10, and Pr = 0.7) situated on an adiabatic surface in a quiescent ambient environment. Average Nusselt numbers for various cases will be presented and compared with commonly used correlations. Using Nusselt numbers for isothermal tops to approximate Nusselt numbers for heated tops will also be examined. Furthermore, the limit for which the heat transfer results for a vertical flat plate may be used as an approximation for the heat transfer from a vertical cylinder will be investigated.","container-title":"Journal of Heat Transfer","DOI":"10.1115/1.4007421","ISSN":"0022-1481, 1528-8943","issue":"2","language":"en","page":"022505","source":"DOI.org (Crossref)","title":"Laminar Natural Convection From Isothermal Vertical Cylinders: Revisting a Classical Subject","title-short":"Laminar Natural Convection From Isothermal Vertical Cylinders","volume":"135","author":[{"family":"Day","given":"Jerod C."},{"family":"Zemler","given":"Matthew K."},{"family":"Traum","given":"Matthew J."},{"family":"Boetcher","given":"Sandra K. S."}],"issued":{"date-parts":[["2013",2,1]]}}}],"schema":"https://github.com/citation-style-language/schema/raw/master/csl-citation.json"} </w:instrText>
      </w:r>
      <w:r w:rsidR="00E950F8">
        <w:fldChar w:fldCharType="separate"/>
      </w:r>
      <w:r w:rsidR="00E950F8" w:rsidRPr="00E950F8">
        <w:t>[6]</w:t>
      </w:r>
      <w:r w:rsidR="00E950F8">
        <w:fldChar w:fldCharType="end"/>
      </w:r>
      <w:r w:rsidR="003D7690">
        <w:t>:</w:t>
      </w:r>
    </w:p>
    <w:p w14:paraId="695CEF37" w14:textId="4EC9636F" w:rsidR="00036DB3" w:rsidRPr="00A875F3" w:rsidRDefault="00036DB3" w:rsidP="008D2388">
      <w:pPr>
        <w:jc w:val="right"/>
      </w:pPr>
      <w:r>
        <w:br/>
      </w:r>
      <m:oMathPara>
        <m:oMathParaPr>
          <m:jc m:val="right"/>
        </m:oMathParaPr>
        <m:oMath>
          <m:sSub>
            <m:sSubPr>
              <m:ctrlPr>
                <w:rPr>
                  <w:rFonts w:ascii="Cambria Math" w:hAnsi="Cambria Math"/>
                  <w:i/>
                </w:rPr>
              </m:ctrlPr>
            </m:sSubPr>
            <m:e>
              <m:r>
                <w:rPr>
                  <w:rFonts w:ascii="Cambria Math" w:hAnsi="Cambria Math"/>
                </w:rPr>
                <m:t>Nu</m:t>
              </m:r>
            </m:e>
            <m:sub>
              <m:r>
                <w:rPr>
                  <w:rFonts w:ascii="Cambria Math" w:hAnsi="Cambria Math"/>
                </w:rPr>
                <m:t>L,fp</m:t>
              </m:r>
            </m:sub>
          </m:sSub>
          <m:r>
            <w:rPr>
              <w:rFonts w:ascii="Cambria Math" w:hAnsi="Cambria Math"/>
            </w:rPr>
            <m:t>=0.68+</m:t>
          </m:r>
          <m:f>
            <m:fPr>
              <m:ctrlPr>
                <w:rPr>
                  <w:rFonts w:ascii="Cambria Math" w:hAnsi="Cambria Math"/>
                  <w:i/>
                </w:rPr>
              </m:ctrlPr>
            </m:fPr>
            <m:num>
              <m:r>
                <w:rPr>
                  <w:rFonts w:ascii="Cambria Math" w:hAnsi="Cambria Math"/>
                </w:rPr>
                <m:t>0.670</m:t>
              </m:r>
              <m:sSubSup>
                <m:sSubSupPr>
                  <m:ctrlPr>
                    <w:rPr>
                      <w:rFonts w:ascii="Cambria Math" w:hAnsi="Cambria Math"/>
                      <w:i/>
                    </w:rPr>
                  </m:ctrlPr>
                </m:sSubSupPr>
                <m:e>
                  <m:r>
                    <w:rPr>
                      <w:rFonts w:ascii="Cambria Math" w:hAnsi="Cambria Math"/>
                    </w:rPr>
                    <m:t>Ra</m:t>
                  </m:r>
                </m:e>
                <m:sub>
                  <m:r>
                    <w:rPr>
                      <w:rFonts w:ascii="Cambria Math" w:hAnsi="Cambria Math"/>
                    </w:rPr>
                    <m:t>L</m:t>
                  </m:r>
                </m:sub>
                <m:sup>
                  <m:f>
                    <m:fPr>
                      <m:ctrlPr>
                        <w:rPr>
                          <w:rFonts w:ascii="Cambria Math" w:hAnsi="Cambria Math"/>
                          <w:i/>
                        </w:rPr>
                      </m:ctrlPr>
                    </m:fPr>
                    <m:num>
                      <m:r>
                        <w:rPr>
                          <w:rFonts w:ascii="Cambria Math" w:hAnsi="Cambria Math"/>
                        </w:rPr>
                        <m:t>1</m:t>
                      </m:r>
                    </m:num>
                    <m:den>
                      <m:r>
                        <w:rPr>
                          <w:rFonts w:ascii="Cambria Math" w:hAnsi="Cambria Math"/>
                        </w:rPr>
                        <m:t>4</m:t>
                      </m:r>
                    </m:den>
                  </m:f>
                </m:sup>
              </m:sSub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0.492/Pr</m:t>
                              </m:r>
                            </m:e>
                          </m:d>
                        </m:e>
                        <m:sup>
                          <m:f>
                            <m:fPr>
                              <m:ctrlPr>
                                <w:rPr>
                                  <w:rFonts w:ascii="Cambria Math" w:hAnsi="Cambria Math"/>
                                  <w:i/>
                                </w:rPr>
                              </m:ctrlPr>
                            </m:fPr>
                            <m:num>
                              <m:r>
                                <w:rPr>
                                  <w:rFonts w:ascii="Cambria Math" w:hAnsi="Cambria Math"/>
                                </w:rPr>
                                <m:t>9</m:t>
                              </m:r>
                            </m:num>
                            <m:den>
                              <m:r>
                                <w:rPr>
                                  <w:rFonts w:ascii="Cambria Math" w:hAnsi="Cambria Math"/>
                                </w:rPr>
                                <m:t>16</m:t>
                              </m:r>
                            </m:den>
                          </m:f>
                        </m:sup>
                      </m:sSup>
                    </m:e>
                  </m:d>
                </m:e>
                <m:sup>
                  <m:f>
                    <m:fPr>
                      <m:ctrlPr>
                        <w:rPr>
                          <w:rFonts w:ascii="Cambria Math" w:hAnsi="Cambria Math"/>
                          <w:i/>
                        </w:rPr>
                      </m:ctrlPr>
                    </m:fPr>
                    <m:num>
                      <m:r>
                        <w:rPr>
                          <w:rFonts w:ascii="Cambria Math" w:hAnsi="Cambria Math"/>
                        </w:rPr>
                        <m:t>4</m:t>
                      </m:r>
                    </m:num>
                    <m:den>
                      <m:r>
                        <w:rPr>
                          <w:rFonts w:ascii="Cambria Math" w:hAnsi="Cambria Math"/>
                        </w:rPr>
                        <m:t>9</m:t>
                      </m:r>
                    </m:den>
                  </m:f>
                </m:sup>
              </m:sSup>
            </m:den>
          </m:f>
          <m:r>
            <w:rPr>
              <w:rFonts w:ascii="Cambria Math" w:hAnsi="Cambria Math"/>
            </w:rPr>
            <m:t xml:space="preserve">                                            (18)</m:t>
          </m:r>
        </m:oMath>
      </m:oMathPara>
    </w:p>
    <w:p w14:paraId="1DD45D21" w14:textId="77777777" w:rsidR="008D2388" w:rsidRDefault="00036DB3" w:rsidP="00036DB3">
      <w:r>
        <w:tab/>
        <w:t>Where</w:t>
      </w:r>
      <w:r w:rsidR="008D2388">
        <w:t>:</w:t>
      </w:r>
    </w:p>
    <w:p w14:paraId="2D5208A4" w14:textId="3A2D3C02" w:rsidR="00036DB3" w:rsidRDefault="008D2388" w:rsidP="00036DB3">
      <w:r>
        <w:tab/>
      </w:r>
      <w:r w:rsidR="00036DB3">
        <w:tab/>
      </w:r>
      <m:oMath>
        <m:sSub>
          <m:sSubPr>
            <m:ctrlPr>
              <w:rPr>
                <w:rFonts w:ascii="Cambria Math" w:hAnsi="Cambria Math"/>
                <w:i/>
              </w:rPr>
            </m:ctrlPr>
          </m:sSubPr>
          <m:e>
            <m:r>
              <w:rPr>
                <w:rFonts w:ascii="Cambria Math" w:hAnsi="Cambria Math"/>
              </w:rPr>
              <m:t>Ra</m:t>
            </m:r>
          </m:e>
          <m:sub>
            <m:r>
              <w:rPr>
                <w:rFonts w:ascii="Cambria Math" w:hAnsi="Cambria Math"/>
              </w:rPr>
              <m:t>L</m:t>
            </m:r>
          </m:sub>
        </m:sSub>
      </m:oMath>
      <w:r w:rsidR="00036DB3">
        <w:t xml:space="preserve"> </w:t>
      </w:r>
      <w:r w:rsidR="007347C9">
        <w:t>=</w:t>
      </w:r>
      <w:r w:rsidR="00036DB3">
        <w:t xml:space="preserve"> Rayleigh Number,</w:t>
      </w:r>
    </w:p>
    <w:p w14:paraId="3F22587D" w14:textId="383283CC" w:rsidR="00036DB3" w:rsidRDefault="00036DB3" w:rsidP="00036DB3">
      <w:r>
        <w:tab/>
      </w:r>
      <w:r>
        <w:tab/>
      </w:r>
      <m:oMath>
        <m:r>
          <w:rPr>
            <w:rFonts w:ascii="Cambria Math" w:hAnsi="Cambria Math"/>
          </w:rPr>
          <m:t>Pr</m:t>
        </m:r>
      </m:oMath>
      <w:r>
        <w:t xml:space="preserve"> </w:t>
      </w:r>
      <w:r w:rsidR="007347C9">
        <w:t>=</w:t>
      </w:r>
      <w:r>
        <w:t xml:space="preserve"> Prandtl Number. </w:t>
      </w:r>
    </w:p>
    <w:p w14:paraId="39FD3FF5" w14:textId="77777777" w:rsidR="00B061D7" w:rsidRDefault="00B061D7" w:rsidP="1EA56580"/>
    <w:p w14:paraId="25479B3E" w14:textId="77777777" w:rsidR="009D5BAC" w:rsidRDefault="009D5BAC" w:rsidP="1EA56580"/>
    <w:p w14:paraId="67D95DEF" w14:textId="602D3E35" w:rsidR="00D821C4" w:rsidRDefault="00D77F83" w:rsidP="1EA56580">
      <w:proofErr w:type="spellStart"/>
      <w:r>
        <w:t>Grashof</w:t>
      </w:r>
      <w:proofErr w:type="spellEnd"/>
      <w:r>
        <w:t xml:space="preserve"> Number</w:t>
      </w:r>
      <w:r w:rsidR="0081617E">
        <w:t xml:space="preserve"> </w:t>
      </w:r>
      <w:r w:rsidR="009A449B">
        <w:fldChar w:fldCharType="begin"/>
      </w:r>
      <w:r w:rsidR="00F8322E">
        <w:instrText xml:space="preserve"> ADDIN ZOTERO_ITEM CSL_CITATION {"citationID":"vR27JdjS","properties":{"formattedCitation":"[5]","plainCitation":"[5]","dontUpdate":true,"noteIndex":0},"citationItems":[{"id":76,"uris":["http://zotero.org/users/10090254/items/R94BJIU8"],"itemData":{"id":76,"type":"book","call-number":"TJ260 .C38 2015","edition":"Fifth edition","event-place":"New York, NY","ISBN":"978-0-07-339818-1","language":"en","note":"OCLC: ocn870517093","number-of-pages":"968","publisher":"McGraw Hill Education","publisher-place":"New York, NY","source":"Library of Congress ISBN","title":"Heat and mass transfer: fundamentals &amp; applications","title-short":"Heat and mass transfer","author":[{"family":"Çengel","given":"Yunus A."},{"family":"Ghajar","given":"Afshin J."}],"issued":{"date-parts":[["2015"]]}}}],"schema":"https://github.com/citation-style-language/schema/raw/master/csl-citation.json"} </w:instrText>
      </w:r>
      <w:r w:rsidR="009A449B">
        <w:fldChar w:fldCharType="separate"/>
      </w:r>
      <w:r w:rsidR="009A449B" w:rsidRPr="009A449B">
        <w:t>[5</w:t>
      </w:r>
      <w:r w:rsidR="000B0C71">
        <w:t>, p.</w:t>
      </w:r>
      <w:r w:rsidR="0011387E">
        <w:t xml:space="preserve"> 539</w:t>
      </w:r>
      <w:r w:rsidR="009A449B" w:rsidRPr="009A449B">
        <w:t>]</w:t>
      </w:r>
      <w:r w:rsidR="009A449B">
        <w:fldChar w:fldCharType="end"/>
      </w:r>
      <w:r>
        <w:t>:</w:t>
      </w:r>
      <w:r w:rsidR="003D7690">
        <w:t xml:space="preserve"> </w:t>
      </w:r>
    </w:p>
    <w:p w14:paraId="26863011" w14:textId="16E5D053" w:rsidR="00D77F83" w:rsidRPr="00A875F3" w:rsidRDefault="00665565" w:rsidP="00D77F83">
      <w:pPr>
        <w:jc w:val="center"/>
      </w:pPr>
      <m:oMathPara>
        <m:oMathParaPr>
          <m:jc m:val="right"/>
        </m:oMathParaPr>
        <m:oMath>
          <m:sSub>
            <m:sSubPr>
              <m:ctrlPr>
                <w:rPr>
                  <w:rFonts w:ascii="Cambria Math" w:hAnsi="Cambria Math"/>
                  <w:i/>
                </w:rPr>
              </m:ctrlPr>
            </m:sSubPr>
            <m:e>
              <m:r>
                <w:rPr>
                  <w:rFonts w:ascii="Cambria Math" w:hAnsi="Cambria Math"/>
                </w:rPr>
                <m:t>Gr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gβ</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e>
              </m:d>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3</m:t>
                  </m:r>
                </m:sup>
              </m:sSubSup>
            </m:num>
            <m:den>
              <m:sSup>
                <m:sSupPr>
                  <m:ctrlPr>
                    <w:rPr>
                      <w:rFonts w:ascii="Cambria Math" w:hAnsi="Cambria Math"/>
                      <w:i/>
                    </w:rPr>
                  </m:ctrlPr>
                </m:sSupPr>
                <m:e>
                  <m:r>
                    <w:rPr>
                      <w:rFonts w:ascii="Cambria Math" w:hAnsi="Cambria Math"/>
                    </w:rPr>
                    <m:t>ν</m:t>
                  </m:r>
                </m:e>
                <m:sup>
                  <m:r>
                    <w:rPr>
                      <w:rFonts w:ascii="Cambria Math" w:hAnsi="Cambria Math"/>
                    </w:rPr>
                    <m:t>2</m:t>
                  </m:r>
                </m:sup>
              </m:sSup>
            </m:den>
          </m:f>
          <m:r>
            <w:rPr>
              <w:rFonts w:ascii="Cambria Math" w:hAnsi="Cambria Math"/>
            </w:rPr>
            <m:t xml:space="preserve">                                                                (19)</m:t>
          </m:r>
        </m:oMath>
      </m:oMathPara>
    </w:p>
    <w:p w14:paraId="0AD8B510" w14:textId="77777777" w:rsidR="00B908AB" w:rsidRDefault="00B908AB" w:rsidP="1EA56580"/>
    <w:p w14:paraId="39C00EEB" w14:textId="77777777" w:rsidR="008D2388" w:rsidRDefault="005C4858" w:rsidP="1EA56580">
      <w:r>
        <w:tab/>
        <w:t>Where</w:t>
      </w:r>
      <w:r w:rsidR="008D2388">
        <w:t>:</w:t>
      </w:r>
    </w:p>
    <w:p w14:paraId="7743113E" w14:textId="142A6B17" w:rsidR="00D47405" w:rsidRDefault="008D2388" w:rsidP="1EA56580">
      <w:r>
        <w:tab/>
      </w:r>
      <w:r w:rsidR="001F48C9">
        <w:tab/>
      </w:r>
      <m:oMath>
        <m:r>
          <w:rPr>
            <w:rFonts w:ascii="Cambria Math" w:hAnsi="Cambria Math"/>
          </w:rPr>
          <m:t>g</m:t>
        </m:r>
      </m:oMath>
      <w:r w:rsidR="0072194A">
        <w:t xml:space="preserve"> </w:t>
      </w:r>
      <w:r w:rsidR="007347C9">
        <w:t>=</w:t>
      </w:r>
      <w:r w:rsidR="0072194A">
        <w:t xml:space="preserve"> gravitational acceleration</w:t>
      </w:r>
      <w:r w:rsidR="002738AD">
        <w:t xml:space="preserve"> (m/s^2)</w:t>
      </w:r>
      <w:r w:rsidR="0072194A">
        <w:t>,</w:t>
      </w:r>
    </w:p>
    <w:p w14:paraId="1FEB30C0" w14:textId="50A17361" w:rsidR="0072194A" w:rsidRDefault="0072194A" w:rsidP="1EA56580">
      <w:r>
        <w:tab/>
      </w:r>
      <w:r>
        <w:tab/>
      </w:r>
      <m:oMath>
        <m:r>
          <w:rPr>
            <w:rFonts w:ascii="Cambria Math" w:hAnsi="Cambria Math"/>
          </w:rPr>
          <m:t>β</m:t>
        </m:r>
      </m:oMath>
      <w:r w:rsidR="00251736">
        <w:t xml:space="preserve"> </w:t>
      </w:r>
      <w:r w:rsidR="007347C9">
        <w:t>=</w:t>
      </w:r>
      <w:r w:rsidR="00251736">
        <w:t xml:space="preserve"> coefficient of volume expansion (1/K),</w:t>
      </w:r>
    </w:p>
    <w:p w14:paraId="4A7CA5F7" w14:textId="6A324136" w:rsidR="00251736" w:rsidRDefault="00251736" w:rsidP="1EA56580">
      <w:r>
        <w:tab/>
      </w:r>
      <w:r>
        <w:tab/>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6A73AF">
        <w:t xml:space="preserve"> </w:t>
      </w:r>
      <w:r w:rsidR="007347C9">
        <w:t>=</w:t>
      </w:r>
      <w:r w:rsidR="006A73AF">
        <w:t xml:space="preserve"> temperature of the surface (°C),</w:t>
      </w:r>
    </w:p>
    <w:p w14:paraId="60A28483" w14:textId="50B415ED" w:rsidR="006A73AF" w:rsidRDefault="006A73AF" w:rsidP="1EA56580">
      <w:r>
        <w:tab/>
      </w:r>
      <w:r>
        <w:tab/>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A21B8E">
        <w:t xml:space="preserve"> </w:t>
      </w:r>
      <w:r w:rsidR="007347C9">
        <w:t>=</w:t>
      </w:r>
      <w:r w:rsidR="00A21B8E">
        <w:t xml:space="preserve"> </w:t>
      </w:r>
      <w:r w:rsidR="001B4B5B">
        <w:t>temperature of the bulk air (°C),</w:t>
      </w:r>
    </w:p>
    <w:p w14:paraId="5B08F401" w14:textId="3A11407C" w:rsidR="001B4B5B" w:rsidRDefault="001B4B5B" w:rsidP="1EA56580">
      <w:r>
        <w:tab/>
      </w:r>
      <w:r>
        <w:tab/>
      </w:r>
      <m:oMath>
        <m:sSub>
          <m:sSubPr>
            <m:ctrlPr>
              <w:rPr>
                <w:rFonts w:ascii="Cambria Math" w:hAnsi="Cambria Math"/>
                <w:i/>
              </w:rPr>
            </m:ctrlPr>
          </m:sSubPr>
          <m:e>
            <m:r>
              <w:rPr>
                <w:rFonts w:ascii="Cambria Math" w:hAnsi="Cambria Math"/>
              </w:rPr>
              <m:t>L</m:t>
            </m:r>
          </m:e>
          <m:sub>
            <m:r>
              <w:rPr>
                <w:rFonts w:ascii="Cambria Math" w:hAnsi="Cambria Math"/>
              </w:rPr>
              <m:t>c</m:t>
            </m:r>
          </m:sub>
        </m:sSub>
      </m:oMath>
      <w:r w:rsidR="007D0A38">
        <w:t xml:space="preserve"> </w:t>
      </w:r>
      <w:r w:rsidR="007347C9">
        <w:t>=</w:t>
      </w:r>
      <w:r w:rsidR="007D0A38">
        <w:t xml:space="preserve"> length of the cylinder (m),</w:t>
      </w:r>
    </w:p>
    <w:p w14:paraId="625D91BF" w14:textId="32F594EF" w:rsidR="007D0A38" w:rsidRDefault="007D0A38" w:rsidP="1EA56580">
      <w:r>
        <w:tab/>
      </w:r>
      <w:r>
        <w:tab/>
      </w:r>
      <m:oMath>
        <m:r>
          <w:rPr>
            <w:rFonts w:ascii="Cambria Math" w:hAnsi="Cambria Math"/>
          </w:rPr>
          <m:t>ν</m:t>
        </m:r>
      </m:oMath>
      <w:r w:rsidR="00990A1E">
        <w:t xml:space="preserve"> </w:t>
      </w:r>
      <w:r w:rsidR="007347C9">
        <w:t>=</w:t>
      </w:r>
      <w:r w:rsidR="00990A1E">
        <w:t xml:space="preserve"> kinematic viscosity of the fluid </w:t>
      </w:r>
      <w:r w:rsidR="00DE428E">
        <w:t>(m</w:t>
      </w:r>
      <w:r w:rsidR="00E96590">
        <w:t>^2/s)</w:t>
      </w:r>
      <w:r w:rsidR="00990A1E" w:rsidRPr="00A12C90">
        <w:t>.</w:t>
      </w:r>
      <w:r w:rsidR="00990A1E">
        <w:t xml:space="preserve"> </w:t>
      </w:r>
    </w:p>
    <w:p w14:paraId="16001D14" w14:textId="77777777" w:rsidR="00D47405" w:rsidRDefault="00D47405" w:rsidP="1EA56580"/>
    <w:p w14:paraId="688C3271" w14:textId="77777777" w:rsidR="00C62899" w:rsidRDefault="00C62899" w:rsidP="1EA56580"/>
    <w:p w14:paraId="3F84A4DE" w14:textId="3A57F7A4" w:rsidR="00D26B53" w:rsidRDefault="006A0FB6" w:rsidP="1EA56580">
      <w:r>
        <w:t>Raylei</w:t>
      </w:r>
      <w:r w:rsidR="00D26B53">
        <w:t>gh Number</w:t>
      </w:r>
      <w:r w:rsidR="00477AE2">
        <w:t xml:space="preserve"> [</w:t>
      </w:r>
      <w:r w:rsidR="00554A48">
        <w:t>5</w:t>
      </w:r>
      <w:r w:rsidR="00F02B6A">
        <w:t>, p. 541]</w:t>
      </w:r>
      <w:r w:rsidR="00D26B53">
        <w:t>:</w:t>
      </w:r>
    </w:p>
    <w:p w14:paraId="794B7113" w14:textId="4F320C6D" w:rsidR="00D26B53" w:rsidRPr="00A875F3" w:rsidRDefault="00665565" w:rsidP="00D26B53">
      <w:pPr>
        <w:jc w:val="center"/>
      </w:pPr>
      <m:oMathPara>
        <m:oMathParaPr>
          <m:jc m:val="right"/>
        </m:oMathParaPr>
        <m:oMath>
          <m:sSub>
            <m:sSubPr>
              <m:ctrlPr>
                <w:rPr>
                  <w:rFonts w:ascii="Cambria Math" w:hAnsi="Cambria Math"/>
                  <w:i/>
                </w:rPr>
              </m:ctrlPr>
            </m:sSubPr>
            <m:e>
              <m:r>
                <w:rPr>
                  <w:rFonts w:ascii="Cambria Math" w:hAnsi="Cambria Math"/>
                </w:rPr>
                <m:t>Ra</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Gr</m:t>
              </m:r>
            </m:e>
            <m:sub>
              <m:r>
                <w:rPr>
                  <w:rFonts w:ascii="Cambria Math" w:hAnsi="Cambria Math"/>
                </w:rPr>
                <m:t>L</m:t>
              </m:r>
            </m:sub>
          </m:sSub>
          <m:func>
            <m:funcPr>
              <m:ctrlPr>
                <w:rPr>
                  <w:rFonts w:ascii="Cambria Math" w:hAnsi="Cambria Math"/>
                  <w:i/>
                </w:rPr>
              </m:ctrlPr>
            </m:funcPr>
            <m:fName>
              <m:r>
                <m:rPr>
                  <m:sty m:val="p"/>
                </m:rPr>
                <w:rPr>
                  <w:rFonts w:ascii="Cambria Math" w:hAnsi="Cambria Math"/>
                </w:rPr>
                <m:t>Pr</m:t>
              </m:r>
            </m:fName>
            <m:e>
              <m:r>
                <w:rPr>
                  <w:rFonts w:ascii="Cambria Math" w:hAnsi="Cambria Math"/>
                </w:rPr>
                <m:t xml:space="preserve">                                                                       (20)</m:t>
              </m:r>
            </m:e>
          </m:func>
        </m:oMath>
      </m:oMathPara>
    </w:p>
    <w:p w14:paraId="4F4AA03A" w14:textId="77777777" w:rsidR="008D2388" w:rsidRDefault="00CC5269" w:rsidP="00CC5269">
      <w:r>
        <w:tab/>
        <w:t>Where</w:t>
      </w:r>
      <w:r w:rsidR="008D2388">
        <w:t>:</w:t>
      </w:r>
    </w:p>
    <w:p w14:paraId="1996E1C5" w14:textId="26DA4FA3" w:rsidR="00AA292C" w:rsidRDefault="00665565" w:rsidP="008D2388">
      <w:pPr>
        <w:ind w:left="720" w:firstLine="720"/>
      </w:pPr>
      <m:oMath>
        <m:sSub>
          <m:sSubPr>
            <m:ctrlPr>
              <w:rPr>
                <w:rFonts w:ascii="Cambria Math" w:hAnsi="Cambria Math"/>
                <w:i/>
              </w:rPr>
            </m:ctrlPr>
          </m:sSubPr>
          <m:e>
            <m:r>
              <w:rPr>
                <w:rFonts w:ascii="Cambria Math" w:hAnsi="Cambria Math"/>
              </w:rPr>
              <m:t>Gr</m:t>
            </m:r>
          </m:e>
          <m:sub>
            <m:r>
              <w:rPr>
                <w:rFonts w:ascii="Cambria Math" w:hAnsi="Cambria Math"/>
              </w:rPr>
              <m:t>L</m:t>
            </m:r>
          </m:sub>
        </m:sSub>
      </m:oMath>
      <w:r w:rsidR="00E45F6C">
        <w:t xml:space="preserve"> </w:t>
      </w:r>
      <w:r w:rsidR="007347C9">
        <w:t>=</w:t>
      </w:r>
      <w:r w:rsidR="00E45F6C">
        <w:t xml:space="preserve"> </w:t>
      </w:r>
      <w:proofErr w:type="spellStart"/>
      <w:r w:rsidR="002C4824">
        <w:t>Grashof</w:t>
      </w:r>
      <w:proofErr w:type="spellEnd"/>
      <w:r w:rsidR="002C4824">
        <w:t xml:space="preserve"> Number,</w:t>
      </w:r>
    </w:p>
    <w:p w14:paraId="0ADB19F3" w14:textId="1C88D7A9" w:rsidR="002C4824" w:rsidRDefault="002C4824" w:rsidP="00CC5269">
      <w:r>
        <w:tab/>
      </w:r>
      <w:r>
        <w:tab/>
      </w:r>
      <m:oMath>
        <m:r>
          <w:rPr>
            <w:rFonts w:ascii="Cambria Math" w:hAnsi="Cambria Math"/>
          </w:rPr>
          <m:t>Pr</m:t>
        </m:r>
      </m:oMath>
      <w:r w:rsidR="00CB3EA7">
        <w:t xml:space="preserve"> </w:t>
      </w:r>
      <w:r w:rsidR="007347C9">
        <w:t>=</w:t>
      </w:r>
      <w:r w:rsidR="00CB3EA7">
        <w:t xml:space="preserve"> Prandtl Number.</w:t>
      </w:r>
    </w:p>
    <w:p w14:paraId="7E1A1793" w14:textId="77777777" w:rsidR="00CB3EA7" w:rsidRDefault="00CB3EA7" w:rsidP="00CC5269"/>
    <w:p w14:paraId="1D1913D9" w14:textId="77777777" w:rsidR="00CB3EA7" w:rsidRDefault="00CB3EA7" w:rsidP="00CC5269"/>
    <w:p w14:paraId="36A1F31D" w14:textId="5BC42951" w:rsidR="00DE2C78" w:rsidRDefault="00735F53" w:rsidP="00CC5269">
      <w:r>
        <w:t>Curvature Parameter</w:t>
      </w:r>
      <w:r w:rsidR="00F83F09">
        <w:t xml:space="preserve"> </w:t>
      </w:r>
      <w:r w:rsidR="00F64C3E">
        <w:fldChar w:fldCharType="begin"/>
      </w:r>
      <w:r w:rsidR="00F64C3E">
        <w:instrText xml:space="preserve"> ADDIN ZOTERO_ITEM CSL_CITATION {"citationID":"S5lk0OoG","properties":{"formattedCitation":"[6]","plainCitation":"[6]","noteIndex":0},"citationItems":[{"id":80,"uris":["http://zotero.org/users/10090254/items/NR3I6H6P"],"itemData":{"id":80,"type":"article-journal","abstract":"Although an extensively studied classical subject, laminar natural convection heat transfer from the vertical surface of a cylinder has generated some recent interest in the literature. In this investigation, numerical experiments are performed to determine average Nusselt numbers for isothermal vertical cylinders (102&lt;RaL&lt;109,0.1&lt;L/D&lt;10, and Pr = 0.7) situated on an adiabatic surface in a quiescent ambient environment. Average Nusselt numbers for various cases will be presented and compared with commonly used correlations. Using Nusselt numbers for isothermal tops to approximate Nusselt numbers for heated tops will also be examined. Furthermore, the limit for which the heat transfer results for a vertical flat plate may be used as an approximation for the heat transfer from a vertical cylinder will be investigated.","container-title":"Journal of Heat Transfer","DOI":"10.1115/1.4007421","ISSN":"0022-1481, 1528-8943","issue":"2","language":"en","page":"022505","source":"DOI.org (Crossref)","title":"Laminar Natural Convection From Isothermal Vertical Cylinders: Revisting a Classical Subject","title-short":"Laminar Natural Convection From Isothermal Vertical Cylinders","volume":"135","author":[{"family":"Day","given":"Jerod C."},{"family":"Zemler","given":"Matthew K."},{"family":"Traum","given":"Matthew J."},{"family":"Boetcher","given":"Sandra K. S."}],"issued":{"date-parts":[["2013",2,1]]}}}],"schema":"https://github.com/citation-style-language/schema/raw/master/csl-citation.json"} </w:instrText>
      </w:r>
      <w:r w:rsidR="00F64C3E">
        <w:fldChar w:fldCharType="separate"/>
      </w:r>
      <w:r w:rsidR="00F64C3E" w:rsidRPr="00F64C3E">
        <w:t>[6]</w:t>
      </w:r>
      <w:r w:rsidR="00F64C3E">
        <w:fldChar w:fldCharType="end"/>
      </w:r>
      <w:r>
        <w:t>:</w:t>
      </w:r>
    </w:p>
    <w:p w14:paraId="391D6825" w14:textId="5C7F0745" w:rsidR="00735F53" w:rsidRPr="00A875F3" w:rsidRDefault="00704671" w:rsidP="00735F53">
      <w:pPr>
        <w:jc w:val="center"/>
      </w:pPr>
      <m:oMathPara>
        <m:oMathParaPr>
          <m:jc m:val="right"/>
        </m:oMathParaPr>
        <m:oMath>
          <m:r>
            <w:rPr>
              <w:rFonts w:ascii="Cambria Math" w:hAnsi="Cambria Math"/>
              <w:vertAlign w:val="subscript"/>
            </w:rPr>
            <m:t>ξ=</m:t>
          </m:r>
          <m:f>
            <m:fPr>
              <m:ctrlPr>
                <w:rPr>
                  <w:rFonts w:ascii="Cambria Math" w:hAnsi="Cambria Math"/>
                  <w:i/>
                  <w:vertAlign w:val="subscript"/>
                </w:rPr>
              </m:ctrlPr>
            </m:fPr>
            <m:num>
              <m:r>
                <w:rPr>
                  <w:rFonts w:ascii="Cambria Math" w:hAnsi="Cambria Math"/>
                  <w:vertAlign w:val="subscript"/>
                </w:rPr>
                <m:t>4L</m:t>
              </m:r>
            </m:num>
            <m:den>
              <m:r>
                <w:rPr>
                  <w:rFonts w:ascii="Cambria Math" w:hAnsi="Cambria Math"/>
                  <w:vertAlign w:val="subscript"/>
                </w:rPr>
                <m:t>D</m:t>
              </m:r>
            </m:den>
          </m:f>
          <m:sSup>
            <m:sSupPr>
              <m:ctrlPr>
                <w:rPr>
                  <w:rFonts w:ascii="Cambria Math" w:hAnsi="Cambria Math"/>
                  <w:i/>
                  <w:vertAlign w:val="subscript"/>
                </w:rPr>
              </m:ctrlPr>
            </m:sSupPr>
            <m:e>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Gr</m:t>
                          </m:r>
                        </m:e>
                        <m:sub>
                          <m:r>
                            <w:rPr>
                              <w:rFonts w:ascii="Cambria Math" w:hAnsi="Cambria Math"/>
                              <w:vertAlign w:val="subscript"/>
                            </w:rPr>
                            <m:t>L</m:t>
                          </m:r>
                        </m:sub>
                      </m:sSub>
                    </m:num>
                    <m:den>
                      <m:r>
                        <w:rPr>
                          <w:rFonts w:ascii="Cambria Math" w:hAnsi="Cambria Math"/>
                          <w:vertAlign w:val="subscript"/>
                        </w:rPr>
                        <m:t>4</m:t>
                      </m:r>
                    </m:den>
                  </m:f>
                </m:e>
              </m:d>
            </m:e>
            <m:sup>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4</m:t>
                  </m:r>
                </m:den>
              </m:f>
            </m:sup>
          </m:sSup>
          <m:r>
            <w:rPr>
              <w:rFonts w:ascii="Cambria Math" w:hAnsi="Cambria Math"/>
              <w:vertAlign w:val="subscript"/>
            </w:rPr>
            <m:t xml:space="preserve">                                                               (21)</m:t>
          </m:r>
        </m:oMath>
      </m:oMathPara>
    </w:p>
    <w:p w14:paraId="23F17836" w14:textId="77777777" w:rsidR="00921A91" w:rsidRDefault="00921A91" w:rsidP="00921A91"/>
    <w:p w14:paraId="3BE8935B" w14:textId="77777777" w:rsidR="007347C9" w:rsidRDefault="00921A91" w:rsidP="00921A91">
      <w:r>
        <w:tab/>
        <w:t>Where</w:t>
      </w:r>
      <w:r w:rsidR="007347C9">
        <w:t>:</w:t>
      </w:r>
    </w:p>
    <w:p w14:paraId="27A23590" w14:textId="6469EC70" w:rsidR="00921A91" w:rsidRDefault="007347C9" w:rsidP="00921A91">
      <w:r>
        <w:tab/>
      </w:r>
      <w:r w:rsidR="001F48C9">
        <w:tab/>
      </w:r>
      <m:oMath>
        <m:r>
          <w:rPr>
            <w:rFonts w:ascii="Cambria Math" w:hAnsi="Cambria Math"/>
          </w:rPr>
          <m:t>L</m:t>
        </m:r>
      </m:oMath>
      <w:r w:rsidR="00FA27CF">
        <w:t xml:space="preserve"> </w:t>
      </w:r>
      <w:r>
        <w:t>=</w:t>
      </w:r>
      <w:r w:rsidR="00FA27CF">
        <w:t xml:space="preserve"> length of the cylinder (m),</w:t>
      </w:r>
    </w:p>
    <w:p w14:paraId="200FD2A6" w14:textId="7C2E71FE" w:rsidR="00FA27CF" w:rsidRDefault="00FA27CF" w:rsidP="00921A91">
      <w:r>
        <w:tab/>
      </w:r>
      <w:r>
        <w:tab/>
      </w:r>
      <m:oMath>
        <m:r>
          <w:rPr>
            <w:rFonts w:ascii="Cambria Math" w:hAnsi="Cambria Math"/>
          </w:rPr>
          <m:t>D</m:t>
        </m:r>
      </m:oMath>
      <w:r>
        <w:t xml:space="preserve"> </w:t>
      </w:r>
      <w:r w:rsidR="007347C9">
        <w:t>=</w:t>
      </w:r>
      <w:r>
        <w:t xml:space="preserve"> outer diameter of the cylinder (m),</w:t>
      </w:r>
    </w:p>
    <w:p w14:paraId="214DC9B1" w14:textId="0E2FF59F" w:rsidR="00FA27CF" w:rsidRDefault="00FA27CF" w:rsidP="00921A91">
      <w:r>
        <w:tab/>
      </w:r>
      <w:r>
        <w:tab/>
      </w:r>
      <m:oMath>
        <m:sSub>
          <m:sSubPr>
            <m:ctrlPr>
              <w:rPr>
                <w:rFonts w:ascii="Cambria Math" w:hAnsi="Cambria Math"/>
                <w:i/>
              </w:rPr>
            </m:ctrlPr>
          </m:sSubPr>
          <m:e>
            <m:r>
              <w:rPr>
                <w:rFonts w:ascii="Cambria Math" w:hAnsi="Cambria Math"/>
              </w:rPr>
              <m:t>Gr</m:t>
            </m:r>
          </m:e>
          <m:sub>
            <m:r>
              <w:rPr>
                <w:rFonts w:ascii="Cambria Math" w:hAnsi="Cambria Math"/>
              </w:rPr>
              <m:t>L</m:t>
            </m:r>
          </m:sub>
        </m:sSub>
      </m:oMath>
      <w:r w:rsidR="00FB425C">
        <w:t xml:space="preserve"> </w:t>
      </w:r>
      <w:r w:rsidR="007347C9">
        <w:t>=</w:t>
      </w:r>
      <w:r w:rsidR="00FB425C">
        <w:t xml:space="preserve"> </w:t>
      </w:r>
      <w:proofErr w:type="spellStart"/>
      <w:r w:rsidR="00FB425C">
        <w:t>Grashof</w:t>
      </w:r>
      <w:proofErr w:type="spellEnd"/>
      <w:r w:rsidR="00FB425C">
        <w:t xml:space="preserve"> Number.</w:t>
      </w:r>
    </w:p>
    <w:p w14:paraId="0B715131" w14:textId="77777777" w:rsidR="00EA6AB1" w:rsidRDefault="00EA6AB1" w:rsidP="00921A91"/>
    <w:p w14:paraId="56B522EF" w14:textId="78B043FD" w:rsidR="00322040" w:rsidRPr="002E6168" w:rsidRDefault="00322040" w:rsidP="002E6168">
      <w:pPr>
        <w:rPr>
          <w:b/>
          <w:sz w:val="28"/>
          <w:szCs w:val="28"/>
        </w:rPr>
      </w:pPr>
      <w:r w:rsidRPr="002E6168">
        <w:rPr>
          <w:b/>
          <w:sz w:val="28"/>
          <w:szCs w:val="28"/>
        </w:rPr>
        <w:t>Analysis/Result</w:t>
      </w:r>
    </w:p>
    <w:p w14:paraId="11831EC5" w14:textId="63A4865A" w:rsidR="479CC68E" w:rsidRDefault="00B50477" w:rsidP="1EA56580">
      <w:r>
        <w:t xml:space="preserve">To </w:t>
      </w:r>
      <w:r w:rsidR="007B0423">
        <w:t>prevent thermal cycling in the system</w:t>
      </w:r>
      <w:r w:rsidR="00D246F2">
        <w:t xml:space="preserve">, and </w:t>
      </w:r>
      <w:r w:rsidR="00997C50">
        <w:t>c</w:t>
      </w:r>
      <w:r w:rsidR="00AF5FCF">
        <w:t xml:space="preserve">onsequently satisfy requirement </w:t>
      </w:r>
      <w:r w:rsidR="00541A02">
        <w:t>10.3</w:t>
      </w:r>
      <w:r w:rsidR="007B0423">
        <w:t>, the pipe</w:t>
      </w:r>
      <w:r w:rsidR="006F1A8B">
        <w:t xml:space="preserve"> leaving the material storage</w:t>
      </w:r>
      <w:r w:rsidR="007B0423">
        <w:t xml:space="preserve"> </w:t>
      </w:r>
      <w:r w:rsidR="005C4A69">
        <w:t xml:space="preserve">must </w:t>
      </w:r>
      <w:proofErr w:type="spellStart"/>
      <w:r w:rsidR="00774D2D">
        <w:t>convect</w:t>
      </w:r>
      <w:proofErr w:type="spellEnd"/>
      <w:r w:rsidR="009A1ED6">
        <w:t xml:space="preserve"> away</w:t>
      </w:r>
      <w:r w:rsidR="002522DD">
        <w:t xml:space="preserve"> enough heat during the extraction process so the</w:t>
      </w:r>
      <w:r w:rsidR="00736BE7">
        <w:t xml:space="preserve"> hydrogen gas </w:t>
      </w:r>
      <w:r w:rsidR="00C23BA0">
        <w:t xml:space="preserve">is </w:t>
      </w:r>
      <w:r w:rsidR="00551575">
        <w:t>50°C or less</w:t>
      </w:r>
      <w:r w:rsidR="00B5373A">
        <w:t xml:space="preserve"> when it reaches the diverting valve. </w:t>
      </w:r>
      <w:r w:rsidR="009A1808">
        <w:t>C</w:t>
      </w:r>
      <w:r w:rsidR="002365EC">
        <w:t>opper</w:t>
      </w:r>
      <w:r w:rsidR="009A1808">
        <w:t xml:space="preserve"> was chosen due to its </w:t>
      </w:r>
      <w:r w:rsidR="00926EFF">
        <w:t>high thermal conductivity, and pipe with</w:t>
      </w:r>
      <w:r w:rsidR="002365EC">
        <w:t xml:space="preserve"> a</w:t>
      </w:r>
      <w:r w:rsidR="003172CB">
        <w:t>n outer diameter of 0.5</w:t>
      </w:r>
      <w:r w:rsidR="00CB08CC">
        <w:t xml:space="preserve"> inches</w:t>
      </w:r>
      <w:r w:rsidR="003172CB">
        <w:t xml:space="preserve"> and </w:t>
      </w:r>
      <w:r w:rsidR="00A55A93">
        <w:t xml:space="preserve">an </w:t>
      </w:r>
      <w:r w:rsidR="006B6B66">
        <w:t>internal diameter of 0.45</w:t>
      </w:r>
      <w:r w:rsidR="00CB08CC">
        <w:t xml:space="preserve"> inches</w:t>
      </w:r>
      <w:r w:rsidR="00DF49D8">
        <w:t xml:space="preserve"> </w:t>
      </w:r>
      <w:r w:rsidR="00FD09EE">
        <w:t>was chosen due to its inexpensive</w:t>
      </w:r>
      <w:r w:rsidR="0071348B">
        <w:t xml:space="preserve">ness </w:t>
      </w:r>
      <w:r w:rsidR="00F8322E">
        <w:fldChar w:fldCharType="begin"/>
      </w:r>
      <w:r w:rsidR="00F8322E">
        <w:instrText xml:space="preserve"> ADDIN ZOTERO_ITEM CSL_CITATION {"citationID":"DzzOWIz4","properties":{"formattedCitation":"[7]","plainCitation":"[7]","noteIndex":0},"citationItems":[{"id":81,"uris":["http://zotero.org/users/10090254/items/S7L48GRT"],"itemData":{"id":81,"type":"webpage","title":"Copper Tubing for Drinking Water, Low-Pressure, 3/8 Tube Size, 1/2\" OD | McMaster-Carr","URL":"https://www.mcmaster.com/5175K133/","accessed":{"date-parts":[["2022",12,11]]}}}],"schema":"https://github.com/citation-style-language/schema/raw/master/csl-citation.json"} </w:instrText>
      </w:r>
      <w:r w:rsidR="00F8322E">
        <w:fldChar w:fldCharType="separate"/>
      </w:r>
      <w:r w:rsidR="00F8322E" w:rsidRPr="00F8322E">
        <w:t>[7]</w:t>
      </w:r>
      <w:r w:rsidR="00F8322E">
        <w:fldChar w:fldCharType="end"/>
      </w:r>
      <w:r w:rsidR="004F2FE5">
        <w:t>.</w:t>
      </w:r>
      <w:r w:rsidR="004453B4">
        <w:t xml:space="preserve"> </w:t>
      </w:r>
      <w:r w:rsidR="00643DED">
        <w:t xml:space="preserve">A length of 3 inches </w:t>
      </w:r>
      <w:r w:rsidR="002C0BAA">
        <w:t xml:space="preserve">was chosen to </w:t>
      </w:r>
      <w:r w:rsidR="00657976">
        <w:t xml:space="preserve">match the scale of </w:t>
      </w:r>
      <w:r w:rsidR="008B6CDB">
        <w:t>relative scale of the rest of the system</w:t>
      </w:r>
      <w:r w:rsidR="002F1F6C">
        <w:t>. The following</w:t>
      </w:r>
      <w:r w:rsidR="001A638C">
        <w:t xml:space="preserve"> heat transfer</w:t>
      </w:r>
      <w:r w:rsidR="002F1F6C">
        <w:t xml:space="preserve"> analysis </w:t>
      </w:r>
      <w:r w:rsidR="00AC693F">
        <w:t xml:space="preserve">shows that </w:t>
      </w:r>
      <w:r w:rsidR="00C916DD">
        <w:t xml:space="preserve">these dimensions are sufficient to </w:t>
      </w:r>
      <w:r w:rsidR="001E1CA0">
        <w:t xml:space="preserve">reduce the hydrogen gas temperature from </w:t>
      </w:r>
      <w:r w:rsidR="001340C1">
        <w:t xml:space="preserve">350°C to </w:t>
      </w:r>
      <w:r w:rsidR="00267D42">
        <w:t>50°C</w:t>
      </w:r>
      <w:r w:rsidR="007B737B">
        <w:t xml:space="preserve">, with a factor of safety of </w:t>
      </w:r>
      <w:r w:rsidR="004E135E">
        <w:t xml:space="preserve">15. </w:t>
      </w:r>
    </w:p>
    <w:p w14:paraId="696688BD" w14:textId="77777777" w:rsidR="004E1120" w:rsidRDefault="004E1120" w:rsidP="1EA56580"/>
    <w:p w14:paraId="76F11CC0" w14:textId="764A7E10" w:rsidR="00965E97" w:rsidRDefault="00443A6B" w:rsidP="1EA56580">
      <w:r>
        <w:t>Design Principals</w:t>
      </w:r>
      <w:r w:rsidR="00965E97">
        <w:t>:</w:t>
      </w:r>
    </w:p>
    <w:p w14:paraId="3AC5601C" w14:textId="7586CC67" w:rsidR="00B90D72" w:rsidRDefault="007A45A1" w:rsidP="1EA56580">
      <w:pPr>
        <w:pStyle w:val="ListParagraph"/>
        <w:numPr>
          <w:ilvl w:val="0"/>
          <w:numId w:val="9"/>
        </w:numPr>
      </w:pPr>
      <w:r>
        <w:t>F</w:t>
      </w:r>
      <w:r w:rsidR="00B21894">
        <w:t>luid</w:t>
      </w:r>
      <w:r>
        <w:t xml:space="preserve"> properties</w:t>
      </w:r>
      <w:r w:rsidR="00B21894">
        <w:t xml:space="preserve"> in</w:t>
      </w:r>
      <w:r w:rsidR="00073088">
        <w:t xml:space="preserve"> internal flow m</w:t>
      </w:r>
      <w:r w:rsidR="00443A6B">
        <w:t>ust</w:t>
      </w:r>
      <w:r w:rsidR="00073088">
        <w:t xml:space="preserve"> be evaluated at</w:t>
      </w:r>
      <w:r w:rsidR="001C662D">
        <w:t xml:space="preserve"> the bulk </w:t>
      </w:r>
      <w:r w:rsidR="00FC1B32">
        <w:t xml:space="preserve">mean fluid </w:t>
      </w:r>
      <w:r w:rsidR="001C662D">
        <w:t>temperature</w:t>
      </w:r>
      <w:r w:rsidR="00EA4933">
        <w:t xml:space="preserve"> </w:t>
      </w:r>
      <w:r w:rsidR="00D51F69">
        <w:t>to account for changes over the range of temperatu</w:t>
      </w:r>
      <w:r w:rsidR="0088375D">
        <w:t>r</w:t>
      </w:r>
      <w:r w:rsidR="00D51F69">
        <w:t>e</w:t>
      </w:r>
      <w:r w:rsidR="0088375D">
        <w:t>s.</w:t>
      </w:r>
      <w:r w:rsidR="001C662D">
        <w:t xml:space="preserve"> </w:t>
      </w:r>
      <w:r w:rsidR="0088375D">
        <w:t>This value</w:t>
      </w:r>
      <w:r w:rsidR="001C662D">
        <w:t xml:space="preserve"> is the </w:t>
      </w:r>
      <w:r w:rsidR="00C7795C">
        <w:t>average of the inlet and outlet temperatures</w:t>
      </w:r>
      <w:r w:rsidR="00C5122F">
        <w:t xml:space="preserve"> [</w:t>
      </w:r>
      <w:r w:rsidR="00684E12">
        <w:t>5</w:t>
      </w:r>
      <w:r w:rsidR="008F551F">
        <w:t>, p. 482</w:t>
      </w:r>
      <w:r w:rsidR="00C5122F">
        <w:t>]</w:t>
      </w:r>
      <w:r w:rsidR="00C7795C">
        <w:t xml:space="preserve">. </w:t>
      </w:r>
      <w:r w:rsidR="00B95CFC">
        <w:t>A fluid cooling from</w:t>
      </w:r>
      <w:r w:rsidR="00960A81">
        <w:t xml:space="preserve"> 350°C to 50°C</w:t>
      </w:r>
      <w:r w:rsidR="00B95CFC">
        <w:t xml:space="preserve"> has a</w:t>
      </w:r>
      <w:r w:rsidR="00960A81">
        <w:t xml:space="preserve"> bulk</w:t>
      </w:r>
      <w:r w:rsidR="00FC1B32">
        <w:t xml:space="preserve"> mean fluid</w:t>
      </w:r>
      <w:r w:rsidR="00960A81">
        <w:t xml:space="preserve"> temperature is </w:t>
      </w:r>
      <w:r w:rsidR="00CA609F">
        <w:t xml:space="preserve">200°C. </w:t>
      </w:r>
    </w:p>
    <w:p w14:paraId="53D8EAF4" w14:textId="68AEA4FB" w:rsidR="002719AB" w:rsidRDefault="007A45A1" w:rsidP="1EA56580">
      <w:pPr>
        <w:pStyle w:val="ListParagraph"/>
        <w:numPr>
          <w:ilvl w:val="0"/>
          <w:numId w:val="9"/>
        </w:numPr>
      </w:pPr>
      <w:r>
        <w:t>Fluid properties</w:t>
      </w:r>
      <w:r w:rsidR="00B21894">
        <w:t xml:space="preserve"> in </w:t>
      </w:r>
      <w:r w:rsidR="00BB0387">
        <w:t>externa</w:t>
      </w:r>
      <w:r w:rsidR="00B21894">
        <w:t>l flow must be evaluated at the film temperature</w:t>
      </w:r>
      <w:r w:rsidR="0083277C">
        <w:t xml:space="preserve"> to account for changes over </w:t>
      </w:r>
      <w:r w:rsidR="00CE5843">
        <w:t>the range of temperatures</w:t>
      </w:r>
      <w:r w:rsidR="00EA5858">
        <w:t>.</w:t>
      </w:r>
      <w:r w:rsidR="00B21894">
        <w:t xml:space="preserve"> </w:t>
      </w:r>
      <w:r w:rsidR="00EA5858">
        <w:t>This value</w:t>
      </w:r>
      <w:r w:rsidR="00B21894">
        <w:t xml:space="preserve"> is the</w:t>
      </w:r>
      <w:r w:rsidR="000762D2">
        <w:t xml:space="preserve"> </w:t>
      </w:r>
      <w:r w:rsidR="00DE7635">
        <w:t>average of the</w:t>
      </w:r>
      <w:r w:rsidR="00EB20EA">
        <w:t xml:space="preserve"> </w:t>
      </w:r>
      <w:r w:rsidR="002C0C40">
        <w:t xml:space="preserve">surface temperate and </w:t>
      </w:r>
      <w:r w:rsidR="004E10F0">
        <w:t>the surrounding air</w:t>
      </w:r>
      <w:r w:rsidR="002C0C40">
        <w:t xml:space="preserve"> temperature</w:t>
      </w:r>
      <w:r w:rsidR="00EA5858">
        <w:t xml:space="preserve"> [</w:t>
      </w:r>
      <w:r w:rsidR="00684E12">
        <w:t>5</w:t>
      </w:r>
      <w:r w:rsidR="00EA5858">
        <w:t>, p.</w:t>
      </w:r>
      <w:r w:rsidR="002C5973">
        <w:t>405</w:t>
      </w:r>
      <w:r w:rsidR="00EA5858">
        <w:t>]</w:t>
      </w:r>
      <w:r w:rsidR="002C0C40">
        <w:t xml:space="preserve">. </w:t>
      </w:r>
      <w:r w:rsidR="001C057A">
        <w:t>The</w:t>
      </w:r>
      <w:r w:rsidR="004E10F0">
        <w:t xml:space="preserve"> surrounding air</w:t>
      </w:r>
      <w:r w:rsidR="001C057A">
        <w:t xml:space="preserve"> temp</w:t>
      </w:r>
      <w:r w:rsidR="006E0065">
        <w:t xml:space="preserve">erature used in this analysis </w:t>
      </w:r>
      <w:commentRangeStart w:id="115"/>
      <w:commentRangeStart w:id="116"/>
      <w:r w:rsidR="006E0065">
        <w:t>is 20°C</w:t>
      </w:r>
      <w:commentRangeEnd w:id="115"/>
      <w:r w:rsidR="000C0E43">
        <w:rPr>
          <w:rStyle w:val="CommentReference"/>
        </w:rPr>
        <w:commentReference w:id="115"/>
      </w:r>
      <w:commentRangeEnd w:id="116"/>
      <w:r w:rsidR="001F07BD">
        <w:rPr>
          <w:rStyle w:val="CommentReference"/>
        </w:rPr>
        <w:commentReference w:id="116"/>
      </w:r>
      <w:r w:rsidR="00FC081B">
        <w:t>,</w:t>
      </w:r>
      <w:r w:rsidR="008A4678">
        <w:t xml:space="preserve"> so </w:t>
      </w:r>
      <w:r w:rsidR="00265242">
        <w:t>when the</w:t>
      </w:r>
      <w:r w:rsidR="00124DC4">
        <w:t xml:space="preserve"> surface</w:t>
      </w:r>
      <w:r w:rsidR="00265242">
        <w:t xml:space="preserve"> is</w:t>
      </w:r>
      <w:r w:rsidR="00124DC4">
        <w:t xml:space="preserve"> at </w:t>
      </w:r>
      <w:r w:rsidR="00A65920">
        <w:t xml:space="preserve">350°C </w:t>
      </w:r>
      <w:r w:rsidR="00265242">
        <w:t xml:space="preserve">the </w:t>
      </w:r>
      <w:r w:rsidR="003A64C2">
        <w:t xml:space="preserve">film temperature is </w:t>
      </w:r>
      <w:r w:rsidR="00BC0B53">
        <w:t xml:space="preserve">185°C. </w:t>
      </w:r>
    </w:p>
    <w:p w14:paraId="448EC120" w14:textId="115B35D7" w:rsidR="00351FBE" w:rsidRPr="00960A81" w:rsidRDefault="00905F63" w:rsidP="00A31DE8">
      <w:pPr>
        <w:pStyle w:val="ListParagraph"/>
        <w:numPr>
          <w:ilvl w:val="0"/>
          <w:numId w:val="9"/>
        </w:numPr>
      </w:pPr>
      <w:r>
        <w:t xml:space="preserve">Fluid </w:t>
      </w:r>
      <w:r w:rsidR="007A45A1">
        <w:t xml:space="preserve">properties </w:t>
      </w:r>
      <w:r w:rsidR="00B96F89">
        <w:t>are</w:t>
      </w:r>
      <w:r w:rsidR="007A45A1">
        <w:t xml:space="preserve"> found </w:t>
      </w:r>
      <w:r w:rsidR="00DA4A94">
        <w:t xml:space="preserve">using the tables in </w:t>
      </w:r>
      <w:r w:rsidR="00644A03">
        <w:t>[</w:t>
      </w:r>
      <w:r w:rsidR="00B860E6">
        <w:t>5</w:t>
      </w:r>
      <w:r w:rsidR="00C94DDA">
        <w:t xml:space="preserve">, p. </w:t>
      </w:r>
      <w:r w:rsidR="00DB504D">
        <w:t xml:space="preserve">926 &amp; </w:t>
      </w:r>
      <w:r w:rsidR="005342BF">
        <w:t>927</w:t>
      </w:r>
      <w:r w:rsidR="00644A03">
        <w:t>]</w:t>
      </w:r>
      <w:r w:rsidR="00E41F96">
        <w:t xml:space="preserve">. </w:t>
      </w:r>
      <w:r w:rsidR="00B860E6">
        <w:fldChar w:fldCharType="begin"/>
      </w:r>
      <w:r w:rsidR="00B860E6">
        <w:instrText xml:space="preserve"> ADDIN ZOTERO_ITEM CSL_CITATION {"citationID":"27AEp9pd","properties":{"formattedCitation":"[8]","plainCitation":"[8]","noteIndex":0},"citationItems":[{"id":73,"uris":["http://zotero.org/users/10090254/items/PVZXEGYT"],"itemData":{"id":73,"type":"webpage","title":"Air - Density, Specific Weight and Thermal Expansion Coefficient vs. Temperature and Pressure","URL":"https://www.engineeringtoolbox.com/air-density-specific-weight-d_600.html","accessed":{"date-parts":[["2022",12,11]]}}}],"schema":"https://github.com/citation-style-language/schema/raw/master/csl-citation.json"} </w:instrText>
      </w:r>
      <w:r w:rsidR="00B860E6">
        <w:fldChar w:fldCharType="separate"/>
      </w:r>
      <w:r w:rsidR="00B860E6" w:rsidRPr="00B860E6">
        <w:t>[8]</w:t>
      </w:r>
      <w:r w:rsidR="00B860E6">
        <w:fldChar w:fldCharType="end"/>
      </w:r>
      <w:r w:rsidR="002A27F7">
        <w:t xml:space="preserve"> </w:t>
      </w:r>
      <w:r w:rsidR="00230835">
        <w:t>and</w:t>
      </w:r>
      <w:r w:rsidR="002A27F7">
        <w:t xml:space="preserve"> </w:t>
      </w:r>
      <w:r w:rsidR="002A27F7">
        <w:fldChar w:fldCharType="begin"/>
      </w:r>
      <w:r w:rsidR="002A27F7">
        <w:instrText xml:space="preserve"> ADDIN ZOTERO_ITEM CSL_CITATION {"citationID":"f4gHasWe","properties":{"formattedCitation":"[9]","plainCitation":"[9]","noteIndex":0},"citationItems":[{"id":77,"uris":["http://zotero.org/users/10090254/items/R7QWWWB4"],"itemData":{"id":77,"type":"webpage","title":"Metals, Metallic Elements and Alloys - Thermal Conductivities","URL":"https://www.engineeringtoolbox.com/thermal-conductivity-metals-d_858.html","accessed":{"date-parts":[["2022",12,11]]}}}],"schema":"https://github.com/citation-style-language/schema/raw/master/csl-citation.json"} </w:instrText>
      </w:r>
      <w:r w:rsidR="002A27F7">
        <w:fldChar w:fldCharType="separate"/>
      </w:r>
      <w:r w:rsidR="002A27F7" w:rsidRPr="002A27F7">
        <w:t>[9]</w:t>
      </w:r>
      <w:r w:rsidR="002A27F7">
        <w:fldChar w:fldCharType="end"/>
      </w:r>
      <w:r w:rsidR="00CC0064">
        <w:t xml:space="preserve"> </w:t>
      </w:r>
      <w:r w:rsidR="00BA4BA6">
        <w:t>are</w:t>
      </w:r>
      <w:r w:rsidR="00CC0064">
        <w:t xml:space="preserve"> used</w:t>
      </w:r>
      <w:r w:rsidR="00106904">
        <w:t xml:space="preserve"> </w:t>
      </w:r>
      <w:r w:rsidR="008C7C0F">
        <w:t xml:space="preserve">to find </w:t>
      </w:r>
      <w:r w:rsidR="00722F5A">
        <w:t>other necessary properties</w:t>
      </w:r>
      <w:r w:rsidR="00420C3E">
        <w:t xml:space="preserve">. Linear interpolation </w:t>
      </w:r>
      <w:r w:rsidR="00722F5A">
        <w:t xml:space="preserve">is used </w:t>
      </w:r>
      <w:r w:rsidR="00EA5FBB">
        <w:t xml:space="preserve">when necessary. </w:t>
      </w:r>
      <w:commentRangeStart w:id="117"/>
      <w:commentRangeEnd w:id="117"/>
      <w:r w:rsidR="00E52DA2">
        <w:rPr>
          <w:rStyle w:val="CommentReference"/>
        </w:rPr>
        <w:commentReference w:id="117"/>
      </w:r>
    </w:p>
    <w:p w14:paraId="748B9B7D" w14:textId="77777777" w:rsidR="00965E97" w:rsidRDefault="00965E97" w:rsidP="1EA56580"/>
    <w:p w14:paraId="409ED632" w14:textId="3B19F9AC" w:rsidR="008069CE" w:rsidRDefault="006D7C8D" w:rsidP="1EA56580">
      <w:commentRangeStart w:id="118"/>
      <w:r>
        <w:t xml:space="preserve">This </w:t>
      </w:r>
      <w:r w:rsidR="003C4719">
        <w:t xml:space="preserve">situation cannot be treated as a fluid flow problem due to small mass flow rate </w:t>
      </w:r>
      <w:r w:rsidR="001409FC">
        <w:t xml:space="preserve">and Reynolds number: </w:t>
      </w:r>
      <w:commentRangeEnd w:id="118"/>
      <w:r w:rsidR="008D738C">
        <w:rPr>
          <w:rStyle w:val="CommentReference"/>
        </w:rPr>
        <w:commentReference w:id="118"/>
      </w:r>
    </w:p>
    <w:p w14:paraId="2134F60A" w14:textId="77777777" w:rsidR="008069CE" w:rsidRDefault="008069CE" w:rsidP="1EA56580"/>
    <w:p w14:paraId="6323F6FB" w14:textId="77777777" w:rsidR="00984E79" w:rsidRDefault="00EA18F2" w:rsidP="1EA56580">
      <w:r>
        <w:t>T</w:t>
      </w:r>
      <w:r w:rsidR="006B5888">
        <w:t>o operate at 1 watt</w:t>
      </w:r>
      <w:r w:rsidR="0053243A">
        <w:t xml:space="preserve"> for 10 minutes</w:t>
      </w:r>
      <w:r w:rsidR="006B5888">
        <w:t xml:space="preserve">, the </w:t>
      </w:r>
      <w:r w:rsidR="00392FDC">
        <w:t xml:space="preserve">fuel cell needs </w:t>
      </w:r>
      <w:r w:rsidR="009054C0">
        <w:t>0.02 grams of hydrogen gas</w:t>
      </w:r>
      <w:r w:rsidR="0053243A">
        <w:t xml:space="preserve">. This results in a mass flow rate of </w:t>
      </w:r>
    </w:p>
    <w:p w14:paraId="02B67678" w14:textId="39FB8FC9" w:rsidR="004E1120" w:rsidRPr="001B4C5D" w:rsidRDefault="00665565" w:rsidP="1EA56580">
      <m:oMathPara>
        <m:oMath>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0.02(g)</m:t>
              </m:r>
            </m:num>
            <m:den>
              <m:r>
                <w:rPr>
                  <w:rFonts w:ascii="Cambria Math" w:hAnsi="Cambria Math"/>
                </w:rPr>
                <m:t>10(min)</m:t>
              </m:r>
            </m:den>
          </m:f>
          <m:f>
            <m:fPr>
              <m:ctrlPr>
                <w:rPr>
                  <w:rFonts w:ascii="Cambria Math" w:hAnsi="Cambria Math"/>
                  <w:i/>
                </w:rPr>
              </m:ctrlPr>
            </m:fPr>
            <m:num>
              <m:r>
                <w:rPr>
                  <w:rFonts w:ascii="Cambria Math" w:hAnsi="Cambria Math"/>
                </w:rPr>
                <m:t>1(min)</m:t>
              </m:r>
            </m:num>
            <m:den>
              <m:r>
                <w:rPr>
                  <w:rFonts w:ascii="Cambria Math" w:hAnsi="Cambria Math"/>
                </w:rPr>
                <m:t>60(s)</m:t>
              </m:r>
            </m:den>
          </m:f>
          <m:f>
            <m:fPr>
              <m:ctrlPr>
                <w:rPr>
                  <w:rFonts w:ascii="Cambria Math" w:hAnsi="Cambria Math"/>
                  <w:i/>
                </w:rPr>
              </m:ctrlPr>
            </m:fPr>
            <m:num>
              <m:r>
                <w:rPr>
                  <w:rFonts w:ascii="Cambria Math" w:hAnsi="Cambria Math"/>
                </w:rPr>
                <m:t>1(kg)</m:t>
              </m:r>
            </m:num>
            <m:den>
              <m:r>
                <w:rPr>
                  <w:rFonts w:ascii="Cambria Math" w:hAnsi="Cambria Math"/>
                </w:rPr>
                <m:t>1,000(g)</m:t>
              </m:r>
            </m:den>
          </m:f>
          <m:r>
            <w:rPr>
              <w:rFonts w:ascii="Cambria Math" w:hAnsi="Cambria Math"/>
            </w:rPr>
            <m:t>=3.33*</m:t>
          </m:r>
          <m:sSup>
            <m:sSupPr>
              <m:ctrlPr>
                <w:rPr>
                  <w:rFonts w:ascii="Cambria Math" w:hAnsi="Cambria Math"/>
                  <w:i/>
                </w:rPr>
              </m:ctrlPr>
            </m:sSupPr>
            <m:e>
              <m:r>
                <w:rPr>
                  <w:rFonts w:ascii="Cambria Math" w:hAnsi="Cambria Math"/>
                </w:rPr>
                <m:t>10</m:t>
              </m:r>
            </m:e>
            <m:sup>
              <m:r>
                <w:rPr>
                  <w:rFonts w:ascii="Cambria Math" w:hAnsi="Cambria Math"/>
                </w:rPr>
                <m:t>-8</m:t>
              </m:r>
            </m:sup>
          </m:sSup>
          <m:d>
            <m:dPr>
              <m:ctrlPr>
                <w:rPr>
                  <w:rFonts w:ascii="Cambria Math" w:hAnsi="Cambria Math"/>
                  <w:i/>
                </w:rPr>
              </m:ctrlPr>
            </m:dPr>
            <m:e>
              <m:f>
                <m:fPr>
                  <m:type m:val="lin"/>
                  <m:ctrlPr>
                    <w:rPr>
                      <w:rFonts w:ascii="Cambria Math" w:hAnsi="Cambria Math"/>
                      <w:i/>
                    </w:rPr>
                  </m:ctrlPr>
                </m:fPr>
                <m:num>
                  <m:r>
                    <w:rPr>
                      <w:rFonts w:ascii="Cambria Math" w:hAnsi="Cambria Math"/>
                    </w:rPr>
                    <m:t>kg</m:t>
                  </m:r>
                </m:num>
                <m:den>
                  <m:r>
                    <w:rPr>
                      <w:rFonts w:ascii="Cambria Math" w:hAnsi="Cambria Math"/>
                    </w:rPr>
                    <m:t>s</m:t>
                  </m:r>
                </m:den>
              </m:f>
            </m:e>
          </m:d>
          <m:r>
            <w:rPr>
              <w:rFonts w:ascii="Cambria Math" w:hAnsi="Cambria Math"/>
            </w:rPr>
            <m:t>.</m:t>
          </m:r>
        </m:oMath>
      </m:oMathPara>
    </w:p>
    <w:p w14:paraId="1CF37890" w14:textId="77777777" w:rsidR="001B4C5D" w:rsidRDefault="001B4C5D" w:rsidP="1EA56580"/>
    <w:p w14:paraId="301CB201" w14:textId="77777777" w:rsidR="00234F2B" w:rsidRDefault="00234F2B" w:rsidP="1EA56580"/>
    <w:p w14:paraId="56A27D00" w14:textId="292D59C3" w:rsidR="0085558E" w:rsidRDefault="0085558E" w:rsidP="1EA56580">
      <w:r>
        <w:t xml:space="preserve">The </w:t>
      </w:r>
      <w:r w:rsidR="00DB65F9">
        <w:t xml:space="preserve">Reynolds number </w:t>
      </w:r>
      <w:r w:rsidR="00E2057B">
        <w:t>of this flow regime</w:t>
      </w:r>
      <w:r w:rsidR="00D815B4">
        <w:t xml:space="preserve"> (</w:t>
      </w:r>
      <w:r w:rsidR="00B077D0">
        <w:t>w</w:t>
      </w:r>
      <w:r w:rsidR="007065D0">
        <w:t>here</w:t>
      </w:r>
      <w:r w:rsidR="00B077D0">
        <w:t xml:space="preserve"> hydrogen gas</w:t>
      </w:r>
      <w:r w:rsidR="007065D0">
        <w:t xml:space="preserve"> is</w:t>
      </w:r>
      <w:r w:rsidR="00B077D0">
        <w:t xml:space="preserve"> at the bulk mean fluid temperature of 200°C)</w:t>
      </w:r>
      <w:r w:rsidR="00E2057B">
        <w:t xml:space="preserve"> is </w:t>
      </w:r>
    </w:p>
    <w:p w14:paraId="63DEFD75" w14:textId="53BD8AFA" w:rsidR="00E2057B" w:rsidRDefault="00037B36" w:rsidP="1EA56580">
      <m:oMathPara>
        <m:oMath>
          <m:r>
            <w:rPr>
              <w:rFonts w:ascii="Cambria Math" w:hAnsi="Cambria Math"/>
            </w:rPr>
            <m:t>Re=</m:t>
          </m:r>
          <m:f>
            <m:fPr>
              <m:ctrlPr>
                <w:rPr>
                  <w:rFonts w:ascii="Cambria Math" w:hAnsi="Cambria Math"/>
                  <w:i/>
                </w:rPr>
              </m:ctrlPr>
            </m:fPr>
            <m:num>
              <m:r>
                <w:rPr>
                  <w:rFonts w:ascii="Cambria Math" w:hAnsi="Cambria Math"/>
                </w:rPr>
                <m:t>4*3.3</m:t>
              </m:r>
              <m:sSup>
                <m:sSupPr>
                  <m:ctrlPr>
                    <w:rPr>
                      <w:rFonts w:ascii="Cambria Math" w:hAnsi="Cambria Math"/>
                      <w:i/>
                    </w:rPr>
                  </m:ctrlPr>
                </m:sSupPr>
                <m:e>
                  <m:r>
                    <w:rPr>
                      <w:rFonts w:ascii="Cambria Math" w:hAnsi="Cambria Math"/>
                    </w:rPr>
                    <m:t>E</m:t>
                  </m:r>
                </m:e>
                <m:sup>
                  <m:r>
                    <w:rPr>
                      <w:rFonts w:ascii="Cambria Math" w:hAnsi="Cambria Math"/>
                    </w:rPr>
                    <m:t>-8</m:t>
                  </m:r>
                </m:sup>
              </m:sSup>
              <m:r>
                <w:rPr>
                  <w:rFonts w:ascii="Cambria Math" w:hAnsi="Cambria Math"/>
                </w:rPr>
                <m:t>(</m:t>
              </m:r>
              <m:f>
                <m:fPr>
                  <m:type m:val="lin"/>
                  <m:ctrlPr>
                    <w:rPr>
                      <w:rFonts w:ascii="Cambria Math" w:hAnsi="Cambria Math"/>
                      <w:i/>
                    </w:rPr>
                  </m:ctrlPr>
                </m:fPr>
                <m:num>
                  <m:r>
                    <w:rPr>
                      <w:rFonts w:ascii="Cambria Math" w:hAnsi="Cambria Math"/>
                    </w:rPr>
                    <m:t>kg</m:t>
                  </m:r>
                </m:num>
                <m:den>
                  <m:r>
                    <w:rPr>
                      <w:rFonts w:ascii="Cambria Math" w:hAnsi="Cambria Math"/>
                    </w:rPr>
                    <m:t>s)</m:t>
                  </m:r>
                </m:den>
              </m:f>
            </m:num>
            <m:den>
              <m:r>
                <w:rPr>
                  <w:rFonts w:ascii="Cambria Math" w:hAnsi="Cambria Math"/>
                </w:rPr>
                <m:t>1.23</m:t>
              </m:r>
              <m:sSup>
                <m:sSupPr>
                  <m:ctrlPr>
                    <w:rPr>
                      <w:rFonts w:ascii="Cambria Math" w:hAnsi="Cambria Math"/>
                      <w:i/>
                    </w:rPr>
                  </m:ctrlPr>
                </m:sSupPr>
                <m:e>
                  <m:r>
                    <w:rPr>
                      <w:rFonts w:ascii="Cambria Math" w:hAnsi="Cambria Math"/>
                    </w:rPr>
                    <m:t>E</m:t>
                  </m:r>
                </m:e>
                <m:sup>
                  <m:r>
                    <w:rPr>
                      <w:rFonts w:ascii="Cambria Math" w:hAnsi="Cambria Math"/>
                    </w:rPr>
                    <m:t>-5</m:t>
                  </m:r>
                </m:sup>
              </m:sSup>
              <m:r>
                <w:rPr>
                  <w:rFonts w:ascii="Cambria Math" w:hAnsi="Cambria Math"/>
                </w:rPr>
                <m:t>(</m:t>
              </m:r>
              <m:f>
                <m:fPr>
                  <m:type m:val="lin"/>
                  <m:ctrlPr>
                    <w:rPr>
                      <w:rFonts w:ascii="Cambria Math" w:hAnsi="Cambria Math"/>
                      <w:i/>
                    </w:rPr>
                  </m:ctrlPr>
                </m:fPr>
                <m:num>
                  <m:r>
                    <w:rPr>
                      <w:rFonts w:ascii="Cambria Math" w:hAnsi="Cambria Math"/>
                    </w:rPr>
                    <m:t>kg</m:t>
                  </m:r>
                </m:num>
                <m:den>
                  <m:r>
                    <w:rPr>
                      <w:rFonts w:ascii="Cambria Math" w:hAnsi="Cambria Math"/>
                    </w:rPr>
                    <m:t>m*s</m:t>
                  </m:r>
                </m:den>
              </m:f>
              <m:r>
                <w:rPr>
                  <w:rFonts w:ascii="Cambria Math" w:hAnsi="Cambria Math"/>
                </w:rPr>
                <m:t>)*π*0.01143(m)</m:t>
              </m:r>
            </m:den>
          </m:f>
          <m:r>
            <w:rPr>
              <w:rFonts w:ascii="Cambria Math" w:hAnsi="Cambria Math"/>
            </w:rPr>
            <m:t>=0.302.</m:t>
          </m:r>
        </m:oMath>
      </m:oMathPara>
    </w:p>
    <w:p w14:paraId="64F68C6A" w14:textId="5DE98F33" w:rsidR="006D15B8" w:rsidRDefault="006D15B8" w:rsidP="1EA56580"/>
    <w:p w14:paraId="2459B957" w14:textId="65126CA0" w:rsidR="00EE0475" w:rsidRDefault="0040403A" w:rsidP="1EA56580">
      <w:commentRangeStart w:id="119"/>
      <w:r>
        <w:t>This number is small</w:t>
      </w:r>
      <w:r w:rsidR="00727260">
        <w:t xml:space="preserve">: for context, </w:t>
      </w:r>
      <w:r w:rsidR="00324BF2">
        <w:t xml:space="preserve">Reynolds numbers of internal flow are generally </w:t>
      </w:r>
      <w:r w:rsidR="001706DB">
        <w:t>four orders of magnitude large</w:t>
      </w:r>
      <w:r w:rsidR="005A5955">
        <w:t>r</w:t>
      </w:r>
      <w:r w:rsidR="001706DB">
        <w:t>, and</w:t>
      </w:r>
      <w:r w:rsidR="005156EF">
        <w:t xml:space="preserve"> Re = 2,300 is the lower limit for </w:t>
      </w:r>
      <w:r w:rsidR="00B64D09">
        <w:t xml:space="preserve">internal </w:t>
      </w:r>
      <w:r w:rsidR="005156EF">
        <w:t>laminar flow</w:t>
      </w:r>
      <w:r w:rsidR="00EF0631">
        <w:t xml:space="preserve"> [</w:t>
      </w:r>
      <w:r w:rsidR="00632EA7">
        <w:t>5</w:t>
      </w:r>
      <w:r w:rsidR="00EF0631">
        <w:t>, p. 476]</w:t>
      </w:r>
      <w:r w:rsidR="00B64D09">
        <w:t xml:space="preserve">. The small </w:t>
      </w:r>
      <w:r w:rsidR="007F3E82">
        <w:t xml:space="preserve">mass flow rate and Reynolds number </w:t>
      </w:r>
      <w:r w:rsidR="004702BD">
        <w:t xml:space="preserve">indicate that </w:t>
      </w:r>
      <w:r w:rsidR="00C35D16">
        <w:t xml:space="preserve">bulk fluid </w:t>
      </w:r>
      <w:r w:rsidR="00283FE5">
        <w:t xml:space="preserve">motion does not accurately describe the movement of </w:t>
      </w:r>
      <w:r w:rsidR="00007144">
        <w:t xml:space="preserve">energy and mass within the system, so </w:t>
      </w:r>
      <w:r w:rsidR="003B2887">
        <w:t>thi</w:t>
      </w:r>
      <w:r w:rsidR="00C67A49">
        <w:t xml:space="preserve">s cannot be </w:t>
      </w:r>
      <w:r w:rsidR="00EE0475">
        <w:t xml:space="preserve">treated as a fluid flow problem. </w:t>
      </w:r>
      <w:commentRangeEnd w:id="119"/>
      <w:r w:rsidR="00CE16C2">
        <w:rPr>
          <w:rStyle w:val="CommentReference"/>
        </w:rPr>
        <w:commentReference w:id="119"/>
      </w:r>
    </w:p>
    <w:p w14:paraId="19026D50" w14:textId="77777777" w:rsidR="00EE0475" w:rsidRDefault="00EE0475" w:rsidP="1EA56580"/>
    <w:p w14:paraId="63D16136" w14:textId="03AF2CCB" w:rsidR="00E92607" w:rsidRDefault="00EE5ACA" w:rsidP="1EA56580">
      <w:r>
        <w:t xml:space="preserve">Because </w:t>
      </w:r>
      <w:r w:rsidR="009D7B40">
        <w:t xml:space="preserve">this situation </w:t>
      </w:r>
      <w:r w:rsidR="00593D0A">
        <w:t xml:space="preserve">isn’t a fluid flow problem, it </w:t>
      </w:r>
      <w:r w:rsidR="00E01F1A">
        <w:t>is more accurately described as a</w:t>
      </w:r>
      <w:r w:rsidR="00477D53">
        <w:t xml:space="preserve"> power </w:t>
      </w:r>
      <w:r w:rsidR="00E01F1A">
        <w:t xml:space="preserve">balance on the extraction process. </w:t>
      </w:r>
      <w:r w:rsidR="00477D53">
        <w:t xml:space="preserve">As detailed in the </w:t>
      </w:r>
      <w:r w:rsidR="003C10EE">
        <w:t xml:space="preserve">Extraction </w:t>
      </w:r>
      <w:r w:rsidR="00B46E7D">
        <w:t xml:space="preserve">subsystem above, the </w:t>
      </w:r>
      <w:r w:rsidR="00016DE2">
        <w:t>nic</w:t>
      </w:r>
      <w:r w:rsidR="00654BFB">
        <w:t>h</w:t>
      </w:r>
      <w:r w:rsidR="00016DE2">
        <w:t xml:space="preserve">rome wire </w:t>
      </w:r>
      <w:r w:rsidR="00830547">
        <w:t>introduces 2.683</w:t>
      </w:r>
      <w:r w:rsidR="00072B25">
        <w:t xml:space="preserve"> watts of power</w:t>
      </w:r>
      <w:r w:rsidR="00500A75">
        <w:t xml:space="preserve"> during extraction</w:t>
      </w:r>
      <w:r w:rsidR="00301649">
        <w:t xml:space="preserve">. </w:t>
      </w:r>
      <w:r w:rsidR="00F74C99">
        <w:t>Th</w:t>
      </w:r>
      <w:r w:rsidR="00527B4E">
        <w:t xml:space="preserve">e </w:t>
      </w:r>
      <w:r w:rsidR="00EF2081">
        <w:t xml:space="preserve">copper pipe </w:t>
      </w:r>
      <w:r w:rsidR="00D66F4F">
        <w:t>must be shown to</w:t>
      </w:r>
      <w:r w:rsidR="00E70F10">
        <w:t xml:space="preserve"> </w:t>
      </w:r>
      <w:r w:rsidR="00975F4B">
        <w:t xml:space="preserve">remove this </w:t>
      </w:r>
      <w:r w:rsidR="004614CE">
        <w:t xml:space="preserve">amount of power </w:t>
      </w:r>
      <w:r w:rsidR="00967F33">
        <w:t>under the worst-</w:t>
      </w:r>
      <w:r w:rsidR="00F72CBF">
        <w:t>case scenario</w:t>
      </w:r>
      <w:r w:rsidR="005F690B">
        <w:t>:</w:t>
      </w:r>
    </w:p>
    <w:p w14:paraId="714DC33D" w14:textId="6007298E" w:rsidR="005F690B" w:rsidRDefault="009447D2" w:rsidP="005F690B">
      <w:pPr>
        <w:pStyle w:val="ListParagraph"/>
        <w:numPr>
          <w:ilvl w:val="0"/>
          <w:numId w:val="8"/>
        </w:numPr>
      </w:pPr>
      <w:r>
        <w:t>Only the</w:t>
      </w:r>
      <w:r w:rsidR="007F597A">
        <w:t xml:space="preserve"> </w:t>
      </w:r>
      <w:r w:rsidR="00FE7A7D">
        <w:t>copper pipe</w:t>
      </w:r>
      <w:r>
        <w:t xml:space="preserve"> </w:t>
      </w:r>
      <w:r w:rsidR="00AA4941">
        <w:t xml:space="preserve">moves energy out of the system. </w:t>
      </w:r>
    </w:p>
    <w:p w14:paraId="6E981435" w14:textId="556275B6" w:rsidR="00C32656" w:rsidRDefault="004579F7" w:rsidP="005F690B">
      <w:pPr>
        <w:pStyle w:val="ListParagraph"/>
        <w:numPr>
          <w:ilvl w:val="0"/>
          <w:numId w:val="8"/>
        </w:numPr>
      </w:pPr>
      <w:r>
        <w:t xml:space="preserve">This energy is moved only via natural convection </w:t>
      </w:r>
      <w:r w:rsidR="0068497B">
        <w:t xml:space="preserve">between the copper pipe and bulk air. </w:t>
      </w:r>
    </w:p>
    <w:p w14:paraId="41A61294" w14:textId="51E4D75A" w:rsidR="008E18F3" w:rsidRDefault="00E6591B" w:rsidP="005F690B">
      <w:pPr>
        <w:pStyle w:val="ListParagraph"/>
        <w:numPr>
          <w:ilvl w:val="0"/>
          <w:numId w:val="8"/>
        </w:numPr>
      </w:pPr>
      <w:r>
        <w:t>The copper pipe starts at 350°C</w:t>
      </w:r>
      <w:r w:rsidR="00446355">
        <w:t xml:space="preserve"> and cools to 50°C. </w:t>
      </w:r>
    </w:p>
    <w:p w14:paraId="58D1B417" w14:textId="77777777" w:rsidR="0046408D" w:rsidRDefault="0046408D" w:rsidP="0046408D"/>
    <w:p w14:paraId="28BD6136" w14:textId="48E616C6" w:rsidR="00E41BB6" w:rsidRDefault="00FD6A5C" w:rsidP="0046408D">
      <w:r>
        <w:t xml:space="preserve">In this worst-case scenario, </w:t>
      </w:r>
      <w:r w:rsidR="00BE555D">
        <w:t xml:space="preserve">the </w:t>
      </w:r>
      <w:r w:rsidR="00D82958">
        <w:t>copper pipe can be treated as a</w:t>
      </w:r>
      <w:r w:rsidR="00446355">
        <w:t xml:space="preserve"> finned surface </w:t>
      </w:r>
      <w:r w:rsidR="00DA5090">
        <w:t>with a specified fin tip temperature</w:t>
      </w:r>
      <w:r w:rsidR="00564601">
        <w:t xml:space="preserve">, as described by </w:t>
      </w:r>
      <w:r w:rsidR="008766B7">
        <w:t xml:space="preserve">equation </w:t>
      </w:r>
      <w:r w:rsidR="00C80167">
        <w:t>15</w:t>
      </w:r>
      <w:r w:rsidR="00F73CF2">
        <w:t>.</w:t>
      </w:r>
      <w:r w:rsidR="00184CEF">
        <w:t xml:space="preserve"> </w:t>
      </w:r>
      <w:r w:rsidR="00FF653C">
        <w:t>E</w:t>
      </w:r>
      <w:r w:rsidR="00821BFF">
        <w:t>quation</w:t>
      </w:r>
      <w:r w:rsidR="00FF653C">
        <w:t xml:space="preserve"> </w:t>
      </w:r>
      <w:r w:rsidR="00741D79">
        <w:t>15</w:t>
      </w:r>
      <w:r w:rsidR="005D254C">
        <w:t xml:space="preserve"> </w:t>
      </w:r>
      <w:r w:rsidR="005F63C5">
        <w:t xml:space="preserve">requires the </w:t>
      </w:r>
      <w:r w:rsidR="008B0F10">
        <w:t>convective heat transfer coefficient,</w:t>
      </w:r>
      <w:r w:rsidR="004F36FB">
        <w:t xml:space="preserve"> </w:t>
      </w:r>
      <w:r w:rsidR="001E57EC">
        <w:t xml:space="preserve">found using </w:t>
      </w:r>
      <w:r w:rsidR="001A5E1C">
        <w:t xml:space="preserve">equation </w:t>
      </w:r>
      <w:r w:rsidR="005274AE">
        <w:t>16</w:t>
      </w:r>
      <w:r w:rsidR="00D23FA1">
        <w:t xml:space="preserve">. </w:t>
      </w:r>
      <w:r w:rsidR="00FF653C">
        <w:t xml:space="preserve">Equation </w:t>
      </w:r>
      <w:r w:rsidR="004E2842">
        <w:t>16</w:t>
      </w:r>
      <w:r w:rsidR="00FF653C">
        <w:t xml:space="preserve"> requires the </w:t>
      </w:r>
      <w:r w:rsidR="002E697D">
        <w:t xml:space="preserve">Nusselt number. </w:t>
      </w:r>
    </w:p>
    <w:p w14:paraId="38DF7AE9" w14:textId="77777777" w:rsidR="00E41BB6" w:rsidRDefault="00E41BB6" w:rsidP="0046408D"/>
    <w:p w14:paraId="76D86401" w14:textId="7B6FE1DC" w:rsidR="00EF167B" w:rsidRDefault="006E227B" w:rsidP="0046408D">
      <w:r>
        <w:t xml:space="preserve">The Nusselt number cannot be found </w:t>
      </w:r>
      <w:r w:rsidR="008F6369">
        <w:t xml:space="preserve">by treating </w:t>
      </w:r>
      <w:r w:rsidR="00D33793">
        <w:t>the cylinder</w:t>
      </w:r>
      <w:r w:rsidR="008F6369">
        <w:t xml:space="preserve"> like a vertical plate, </w:t>
      </w:r>
      <w:r w:rsidR="00BE0A14">
        <w:t>which would be allowed i</w:t>
      </w:r>
      <w:r w:rsidR="00A1605E">
        <w:t>f</w:t>
      </w:r>
      <w:r w:rsidR="00725A53">
        <w:t xml:space="preserve"> </w:t>
      </w:r>
      <m:oMath>
        <m:r>
          <w:rPr>
            <w:rFonts w:ascii="Cambria Math" w:hAnsi="Cambria Math"/>
          </w:rPr>
          <m:t>D≥</m:t>
        </m:r>
        <m:f>
          <m:fPr>
            <m:type m:val="lin"/>
            <m:ctrlPr>
              <w:rPr>
                <w:rFonts w:ascii="Cambria Math" w:hAnsi="Cambria Math"/>
                <w:i/>
              </w:rPr>
            </m:ctrlPr>
          </m:fPr>
          <m:num>
            <m:r>
              <w:rPr>
                <w:rFonts w:ascii="Cambria Math" w:hAnsi="Cambria Math"/>
              </w:rPr>
              <m:t>35L</m:t>
            </m:r>
          </m:num>
          <m:den>
            <m:sSubSup>
              <m:sSubSupPr>
                <m:ctrlPr>
                  <w:rPr>
                    <w:rFonts w:ascii="Cambria Math" w:hAnsi="Cambria Math"/>
                    <w:i/>
                  </w:rPr>
                </m:ctrlPr>
              </m:sSubSupPr>
              <m:e>
                <m:r>
                  <w:rPr>
                    <w:rFonts w:ascii="Cambria Math" w:hAnsi="Cambria Math"/>
                  </w:rPr>
                  <m:t>Gr</m:t>
                </m:r>
              </m:e>
              <m:sub>
                <m:r>
                  <w:rPr>
                    <w:rFonts w:ascii="Cambria Math" w:hAnsi="Cambria Math"/>
                  </w:rPr>
                  <m:t>L</m:t>
                </m:r>
              </m:sub>
              <m:sup>
                <m:r>
                  <w:rPr>
                    <w:rFonts w:ascii="Cambria Math" w:hAnsi="Cambria Math"/>
                  </w:rPr>
                  <m:t>1/4</m:t>
                </m:r>
              </m:sup>
            </m:sSubSup>
          </m:den>
        </m:f>
      </m:oMath>
      <w:r w:rsidR="007B5924">
        <w:t xml:space="preserve"> [</w:t>
      </w:r>
      <w:r w:rsidR="00632EA7">
        <w:t>5</w:t>
      </w:r>
      <w:r w:rsidR="007B5924">
        <w:t>, p</w:t>
      </w:r>
      <w:r w:rsidR="005641EF">
        <w:t xml:space="preserve">. </w:t>
      </w:r>
      <w:r w:rsidR="005D52FB">
        <w:t>54</w:t>
      </w:r>
      <w:r w:rsidR="00226FD7">
        <w:t>3</w:t>
      </w:r>
      <w:r w:rsidR="005641EF">
        <w:t xml:space="preserve">]. </w:t>
      </w:r>
      <w:r w:rsidR="00E2667F">
        <w:t>This is because</w:t>
      </w:r>
      <w:r w:rsidR="00B73262">
        <w:t>, at the film temperature 185°C</w:t>
      </w:r>
      <w:r w:rsidR="000618ED">
        <w:t>,</w:t>
      </w:r>
    </w:p>
    <w:p w14:paraId="442309CE" w14:textId="2945D3BB" w:rsidR="00725A53" w:rsidRDefault="00C874E2" w:rsidP="0046408D">
      <w:r>
        <w:t xml:space="preserve"> </w:t>
      </w:r>
    </w:p>
    <w:p w14:paraId="50348608" w14:textId="43747494" w:rsidR="00C874E2" w:rsidRDefault="00665565" w:rsidP="0072706D">
      <w:pPr>
        <w:jc w:val="both"/>
      </w:pPr>
      <m:oMathPara>
        <m:oMath>
          <m:sSub>
            <m:sSubPr>
              <m:ctrlPr>
                <w:rPr>
                  <w:rFonts w:ascii="Cambria Math" w:hAnsi="Cambria Math"/>
                  <w:i/>
                </w:rPr>
              </m:ctrlPr>
            </m:sSubPr>
            <m:e>
              <m:r>
                <w:rPr>
                  <w:rFonts w:ascii="Cambria Math" w:hAnsi="Cambria Math"/>
                </w:rPr>
                <m:t>Gr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9.81</m:t>
              </m:r>
              <m:d>
                <m:dPr>
                  <m:ctrlPr>
                    <w:rPr>
                      <w:rFonts w:ascii="Cambria Math" w:hAnsi="Cambria Math"/>
                      <w:i/>
                    </w:rPr>
                  </m:ctrlPr>
                </m:dPr>
                <m:e>
                  <m:f>
                    <m:fPr>
                      <m:type m:val="lin"/>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*0.00217</m:t>
              </m:r>
              <m:d>
                <m:dPr>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-1</m:t>
                      </m:r>
                    </m:sup>
                  </m:sSup>
                </m:e>
              </m:d>
              <m:r>
                <w:rPr>
                  <w:rFonts w:ascii="Cambria Math" w:hAnsi="Cambria Math"/>
                </w:rPr>
                <m:t>*</m:t>
              </m:r>
              <m:d>
                <m:dPr>
                  <m:ctrlPr>
                    <w:rPr>
                      <w:rFonts w:ascii="Cambria Math" w:hAnsi="Cambria Math"/>
                      <w:i/>
                    </w:rPr>
                  </m:ctrlPr>
                </m:dPr>
                <m:e>
                  <m:r>
                    <w:rPr>
                      <w:rFonts w:ascii="Cambria Math" w:hAnsi="Cambria Math"/>
                    </w:rPr>
                    <m:t>350</m:t>
                  </m:r>
                  <m:d>
                    <m:dPr>
                      <m:ctrlPr>
                        <w:rPr>
                          <w:rFonts w:ascii="Cambria Math" w:hAnsi="Cambria Math"/>
                          <w:i/>
                        </w:rPr>
                      </m:ctrlPr>
                    </m:dPr>
                    <m:e>
                      <m:r>
                        <w:rPr>
                          <w:rFonts w:ascii="Cambria Math" w:hAnsi="Cambria Math"/>
                        </w:rPr>
                        <m:t>°C</m:t>
                      </m:r>
                    </m:e>
                  </m:d>
                  <m:r>
                    <w:rPr>
                      <w:rFonts w:ascii="Cambria Math" w:hAnsi="Cambria Math"/>
                    </w:rPr>
                    <m:t>-20</m:t>
                  </m:r>
                  <m:d>
                    <m:dPr>
                      <m:ctrlPr>
                        <w:rPr>
                          <w:rFonts w:ascii="Cambria Math" w:hAnsi="Cambria Math"/>
                          <w:i/>
                        </w:rPr>
                      </m:ctrlPr>
                    </m:dPr>
                    <m:e>
                      <m:r>
                        <w:rPr>
                          <w:rFonts w:ascii="Cambria Math" w:hAnsi="Cambria Math"/>
                        </w:rPr>
                        <m:t>°C</m:t>
                      </m:r>
                    </m:e>
                  </m:d>
                </m:e>
              </m:d>
              <m:r>
                <w:rPr>
                  <w:rFonts w:ascii="Cambria Math" w:hAnsi="Cambria Math"/>
                </w:rPr>
                <m:t>*</m:t>
              </m:r>
              <m:sSup>
                <m:sSupPr>
                  <m:ctrlPr>
                    <w:rPr>
                      <w:rFonts w:ascii="Cambria Math" w:hAnsi="Cambria Math"/>
                      <w:i/>
                    </w:rPr>
                  </m:ctrlPr>
                </m:sSupPr>
                <m:e>
                  <m:r>
                    <w:rPr>
                      <w:rFonts w:ascii="Cambria Math" w:hAnsi="Cambria Math"/>
                    </w:rPr>
                    <m:t>0.0762</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num>
            <m:den>
              <m:sSup>
                <m:sSupPr>
                  <m:ctrlPr>
                    <w:rPr>
                      <w:rFonts w:ascii="Cambria Math" w:hAnsi="Cambria Math"/>
                      <w:i/>
                    </w:rPr>
                  </m:ctrlPr>
                </m:sSupPr>
                <m:e>
                  <m:r>
                    <w:rPr>
                      <w:rFonts w:ascii="Cambria Math" w:hAnsi="Cambria Math"/>
                    </w:rPr>
                    <m:t>(3.27*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sup>
                  <m:r>
                    <w:rPr>
                      <w:rFonts w:ascii="Cambria Math" w:hAnsi="Cambria Math"/>
                    </w:rPr>
                    <m:t>2</m:t>
                  </m:r>
                </m:sup>
              </m:sSup>
            </m:den>
          </m:f>
          <m:r>
            <w:rPr>
              <w:rFonts w:ascii="Cambria Math" w:hAnsi="Cambria Math"/>
            </w:rPr>
            <m:t>=2.90*</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oMath>
      </m:oMathPara>
    </w:p>
    <w:p w14:paraId="2A4F847A" w14:textId="75F85B9A" w:rsidR="0072706D" w:rsidRDefault="00494DAF" w:rsidP="0072706D">
      <w:pPr>
        <w:jc w:val="both"/>
      </w:pPr>
      <w:r>
        <w:t xml:space="preserve"> </w:t>
      </w:r>
    </w:p>
    <w:p w14:paraId="204E0900" w14:textId="7C00B039" w:rsidR="00BD4C5F" w:rsidRPr="00C26C15" w:rsidRDefault="00665565" w:rsidP="0072706D">
      <w:pPr>
        <w:jc w:val="both"/>
      </w:pPr>
      <m:oMathPara>
        <m:oMath>
          <m:f>
            <m:fPr>
              <m:ctrlPr>
                <w:rPr>
                  <w:rFonts w:ascii="Cambria Math" w:hAnsi="Cambria Math"/>
                  <w:i/>
                </w:rPr>
              </m:ctrlPr>
            </m:fPr>
            <m:num>
              <m:r>
                <w:rPr>
                  <w:rFonts w:ascii="Cambria Math" w:hAnsi="Cambria Math"/>
                </w:rPr>
                <m:t>35L</m:t>
              </m:r>
            </m:num>
            <m:den>
              <m:sSubSup>
                <m:sSubSupPr>
                  <m:ctrlPr>
                    <w:rPr>
                      <w:rFonts w:ascii="Cambria Math" w:hAnsi="Cambria Math"/>
                      <w:i/>
                    </w:rPr>
                  </m:ctrlPr>
                </m:sSubSupPr>
                <m:e>
                  <m:r>
                    <w:rPr>
                      <w:rFonts w:ascii="Cambria Math" w:hAnsi="Cambria Math"/>
                    </w:rPr>
                    <m:t>Gr</m:t>
                  </m:r>
                </m:e>
                <m:sub>
                  <m:r>
                    <w:rPr>
                      <w:rFonts w:ascii="Cambria Math" w:hAnsi="Cambria Math"/>
                    </w:rPr>
                    <m:t>L</m:t>
                  </m:r>
                </m:sub>
                <m:sup>
                  <m:r>
                    <w:rPr>
                      <w:rFonts w:ascii="Cambria Math" w:hAnsi="Cambria Math"/>
                    </w:rPr>
                    <m:t>1/4</m:t>
                  </m:r>
                </m:sup>
              </m:sSubSup>
            </m:den>
          </m:f>
          <m:r>
            <w:rPr>
              <w:rFonts w:ascii="Cambria Math" w:hAnsi="Cambria Math"/>
            </w:rPr>
            <m:t>=</m:t>
          </m:r>
          <m:f>
            <m:fPr>
              <m:ctrlPr>
                <w:rPr>
                  <w:rFonts w:ascii="Cambria Math" w:hAnsi="Cambria Math"/>
                  <w:i/>
                </w:rPr>
              </m:ctrlPr>
            </m:fPr>
            <m:num>
              <m:r>
                <w:rPr>
                  <w:rFonts w:ascii="Cambria Math" w:hAnsi="Cambria Math"/>
                </w:rPr>
                <m:t>35*0.0762(m)</m:t>
              </m:r>
            </m:num>
            <m:den>
              <m:sSup>
                <m:sSupPr>
                  <m:ctrlPr>
                    <w:rPr>
                      <w:rFonts w:ascii="Cambria Math" w:hAnsi="Cambria Math"/>
                      <w:i/>
                    </w:rPr>
                  </m:ctrlPr>
                </m:sSupPr>
                <m:e>
                  <m:d>
                    <m:dPr>
                      <m:ctrlPr>
                        <w:rPr>
                          <w:rFonts w:ascii="Cambria Math" w:hAnsi="Cambria Math"/>
                          <w:i/>
                        </w:rPr>
                      </m:ctrlPr>
                    </m:dPr>
                    <m:e>
                      <m:r>
                        <w:rPr>
                          <w:rFonts w:ascii="Cambria Math" w:hAnsi="Cambria Math"/>
                        </w:rPr>
                        <m:t>2.90*</m:t>
                      </m:r>
                      <m:sSup>
                        <m:sSupPr>
                          <m:ctrlPr>
                            <w:rPr>
                              <w:rFonts w:ascii="Cambria Math" w:hAnsi="Cambria Math"/>
                              <w:i/>
                            </w:rPr>
                          </m:ctrlPr>
                        </m:sSupPr>
                        <m:e>
                          <m:r>
                            <w:rPr>
                              <w:rFonts w:ascii="Cambria Math" w:hAnsi="Cambria Math"/>
                            </w:rPr>
                            <m:t>10</m:t>
                          </m:r>
                        </m:e>
                        <m:sup>
                          <m:r>
                            <w:rPr>
                              <w:rFonts w:ascii="Cambria Math" w:hAnsi="Cambria Math"/>
                            </w:rPr>
                            <m:t>7</m:t>
                          </m:r>
                        </m:sup>
                      </m:sSup>
                    </m:e>
                  </m:d>
                </m:e>
                <m:sup>
                  <m:r>
                    <w:rPr>
                      <w:rFonts w:ascii="Cambria Math" w:hAnsi="Cambria Math"/>
                    </w:rPr>
                    <m:t>1/4</m:t>
                  </m:r>
                </m:sup>
              </m:sSup>
            </m:den>
          </m:f>
          <m:r>
            <w:rPr>
              <w:rFonts w:ascii="Cambria Math" w:hAnsi="Cambria Math"/>
            </w:rPr>
            <m:t>=0.0646</m:t>
          </m:r>
          <m:d>
            <m:dPr>
              <m:ctrlPr>
                <w:rPr>
                  <w:rFonts w:ascii="Cambria Math" w:hAnsi="Cambria Math"/>
                  <w:i/>
                </w:rPr>
              </m:ctrlPr>
            </m:dPr>
            <m:e>
              <m:r>
                <w:rPr>
                  <w:rFonts w:ascii="Cambria Math" w:hAnsi="Cambria Math"/>
                </w:rPr>
                <m:t>m</m:t>
              </m:r>
            </m:e>
          </m:d>
          <m:r>
            <w:rPr>
              <w:rFonts w:ascii="Cambria Math" w:hAnsi="Cambria Math"/>
            </w:rPr>
            <m:t>,</m:t>
          </m:r>
        </m:oMath>
      </m:oMathPara>
    </w:p>
    <w:p w14:paraId="69159B48" w14:textId="7AEA2D07" w:rsidR="00B31C40" w:rsidRPr="00B31C40" w:rsidRDefault="00494DAF" w:rsidP="0072706D">
      <w:pPr>
        <w:jc w:val="both"/>
      </w:pPr>
      <w:r>
        <w:t>and</w:t>
      </w:r>
    </w:p>
    <w:p w14:paraId="39C15E34" w14:textId="66458CDE" w:rsidR="00C26C15" w:rsidRPr="00993875" w:rsidRDefault="00C26C15" w:rsidP="0072706D">
      <w:pPr>
        <w:jc w:val="both"/>
      </w:pPr>
      <m:oMathPara>
        <m:oMath>
          <m:r>
            <w:rPr>
              <w:rFonts w:ascii="Cambria Math" w:hAnsi="Cambria Math"/>
            </w:rPr>
            <m:t>D=0.5</m:t>
          </m:r>
          <m:d>
            <m:dPr>
              <m:ctrlPr>
                <w:rPr>
                  <w:rFonts w:ascii="Cambria Math" w:hAnsi="Cambria Math"/>
                  <w:i/>
                </w:rPr>
              </m:ctrlPr>
            </m:dPr>
            <m:e>
              <m:r>
                <w:rPr>
                  <w:rFonts w:ascii="Cambria Math" w:hAnsi="Cambria Math"/>
                </w:rPr>
                <m:t>in</m:t>
              </m:r>
            </m:e>
          </m:d>
          <m:r>
            <w:rPr>
              <w:rFonts w:ascii="Cambria Math" w:hAnsi="Cambria Math"/>
            </w:rPr>
            <m:t>=0.0127(m)≥/0.0646(m).</m:t>
          </m:r>
        </m:oMath>
      </m:oMathPara>
    </w:p>
    <w:p w14:paraId="612F2CAB" w14:textId="77777777" w:rsidR="00993875" w:rsidRDefault="00993875" w:rsidP="0072706D">
      <w:pPr>
        <w:jc w:val="both"/>
      </w:pPr>
    </w:p>
    <w:p w14:paraId="46635302" w14:textId="21A9C7D5" w:rsidR="0075026C" w:rsidRDefault="00735DBA" w:rsidP="0046408D">
      <w:r>
        <w:t>A</w:t>
      </w:r>
      <w:r w:rsidR="00EE4FEA">
        <w:t>t this temperature</w:t>
      </w:r>
      <w:r w:rsidR="007F7E0A">
        <w:t>,</w:t>
      </w:r>
      <w:r w:rsidR="00203AAF">
        <w:t xml:space="preserve"> </w:t>
      </w:r>
    </w:p>
    <w:p w14:paraId="43BE02F2" w14:textId="77777777" w:rsidR="00B326ED" w:rsidRDefault="00B326ED" w:rsidP="0046408D"/>
    <w:p w14:paraId="32BF4C42" w14:textId="1606891C" w:rsidR="00334A00" w:rsidRPr="00502FE7" w:rsidRDefault="008A7B26" w:rsidP="0046408D">
      <m:oMathPara>
        <m:oMath>
          <m:r>
            <w:rPr>
              <w:rFonts w:ascii="Cambria Math" w:hAnsi="Cambria Math"/>
            </w:rPr>
            <m:t>Pr=0.699</m:t>
          </m:r>
        </m:oMath>
      </m:oMathPara>
    </w:p>
    <w:p w14:paraId="3913E23D" w14:textId="77C84864" w:rsidR="00502FE7" w:rsidRPr="00B326ED" w:rsidRDefault="00502FE7" w:rsidP="0046408D">
      <w:r>
        <w:t>and</w:t>
      </w:r>
    </w:p>
    <w:p w14:paraId="13AE4807" w14:textId="48C563E2" w:rsidR="00B326ED" w:rsidRPr="00CC425A" w:rsidRDefault="00B326ED" w:rsidP="0046408D">
      <w:pPr>
        <w:rPr>
          <w:vertAlign w:val="subscript"/>
        </w:rPr>
      </w:pPr>
      <m:oMathPara>
        <m:oMath>
          <m:r>
            <w:rPr>
              <w:rFonts w:ascii="Cambria Math" w:hAnsi="Cambria Math"/>
              <w:vertAlign w:val="subscript"/>
            </w:rPr>
            <m:t>ξ=</m:t>
          </m:r>
          <m:f>
            <m:fPr>
              <m:ctrlPr>
                <w:rPr>
                  <w:rFonts w:ascii="Cambria Math" w:hAnsi="Cambria Math"/>
                  <w:i/>
                  <w:vertAlign w:val="subscript"/>
                </w:rPr>
              </m:ctrlPr>
            </m:fPr>
            <m:num>
              <m:r>
                <w:rPr>
                  <w:rFonts w:ascii="Cambria Math" w:hAnsi="Cambria Math"/>
                  <w:vertAlign w:val="subscript"/>
                </w:rPr>
                <m:t>4*0.0762(m)</m:t>
              </m:r>
            </m:num>
            <m:den>
              <m:r>
                <w:rPr>
                  <w:rFonts w:ascii="Cambria Math" w:hAnsi="Cambria Math"/>
                  <w:vertAlign w:val="subscript"/>
                </w:rPr>
                <m:t>0.0127(m)</m:t>
              </m:r>
            </m:den>
          </m:f>
          <m:sSup>
            <m:sSupPr>
              <m:ctrlPr>
                <w:rPr>
                  <w:rFonts w:ascii="Cambria Math" w:hAnsi="Cambria Math"/>
                  <w:i/>
                  <w:vertAlign w:val="subscript"/>
                </w:rPr>
              </m:ctrlPr>
            </m:sSupPr>
            <m:e>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2.90*</m:t>
                      </m:r>
                      <m:sSup>
                        <m:sSupPr>
                          <m:ctrlPr>
                            <w:rPr>
                              <w:rFonts w:ascii="Cambria Math" w:hAnsi="Cambria Math"/>
                              <w:i/>
                              <w:vertAlign w:val="subscript"/>
                            </w:rPr>
                          </m:ctrlPr>
                        </m:sSupPr>
                        <m:e>
                          <m:r>
                            <w:rPr>
                              <w:rFonts w:ascii="Cambria Math" w:hAnsi="Cambria Math"/>
                              <w:vertAlign w:val="subscript"/>
                            </w:rPr>
                            <m:t>10</m:t>
                          </m:r>
                        </m:e>
                        <m:sup>
                          <m:r>
                            <w:rPr>
                              <w:rFonts w:ascii="Cambria Math" w:hAnsi="Cambria Math"/>
                              <w:vertAlign w:val="subscript"/>
                            </w:rPr>
                            <m:t>7</m:t>
                          </m:r>
                        </m:sup>
                      </m:sSup>
                    </m:num>
                    <m:den>
                      <m:r>
                        <w:rPr>
                          <w:rFonts w:ascii="Cambria Math" w:hAnsi="Cambria Math"/>
                          <w:vertAlign w:val="subscript"/>
                        </w:rPr>
                        <m:t>4</m:t>
                      </m:r>
                    </m:den>
                  </m:f>
                </m:e>
              </m:d>
            </m:e>
            <m:sup>
              <m:r>
                <w:rPr>
                  <w:rFonts w:ascii="Cambria Math" w:hAnsi="Cambria Math"/>
                  <w:vertAlign w:val="subscript"/>
                </w:rPr>
                <m:t>-</m:t>
              </m:r>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4</m:t>
                  </m:r>
                </m:den>
              </m:f>
            </m:sup>
          </m:sSup>
          <m:r>
            <w:rPr>
              <w:rFonts w:ascii="Cambria Math" w:hAnsi="Cambria Math"/>
              <w:vertAlign w:val="subscript"/>
            </w:rPr>
            <m:t>=0.822.</m:t>
          </m:r>
        </m:oMath>
      </m:oMathPara>
    </w:p>
    <w:p w14:paraId="3B8B3C47" w14:textId="77777777" w:rsidR="009D6F81" w:rsidRDefault="009D6F81" w:rsidP="0046408D"/>
    <w:p w14:paraId="372043D3" w14:textId="6A5C2F8C" w:rsidR="0038358A" w:rsidRDefault="0068642C" w:rsidP="00BA1F6F">
      <w:r>
        <w:t>Because</w:t>
      </w:r>
      <w:r w:rsidR="002F6EDF">
        <w:t xml:space="preserve"> </w:t>
      </w:r>
      <m:oMath>
        <m:r>
          <w:rPr>
            <w:rFonts w:ascii="Cambria Math" w:hAnsi="Cambria Math"/>
          </w:rPr>
          <m:t>0.01≤Pr≤100</m:t>
        </m:r>
      </m:oMath>
      <w:r w:rsidR="002F6EDF">
        <w:t xml:space="preserve"> and </w:t>
      </w:r>
      <m:oMath>
        <m:r>
          <w:rPr>
            <w:rFonts w:ascii="Cambria Math" w:hAnsi="Cambria Math"/>
          </w:rPr>
          <m:t>0&lt;ξ&lt;5</m:t>
        </m:r>
      </m:oMath>
      <w:r w:rsidR="001666FF">
        <w:t xml:space="preserve">, </w:t>
      </w:r>
      <w:r w:rsidR="00010651">
        <w:t>the Nusselt nu</w:t>
      </w:r>
      <w:r w:rsidR="00041F04">
        <w:t>mber</w:t>
      </w:r>
      <w:r w:rsidR="00DF4B83">
        <w:t xml:space="preserve"> can be found</w:t>
      </w:r>
      <w:r w:rsidR="001D543D">
        <w:t xml:space="preserve"> us</w:t>
      </w:r>
      <w:r w:rsidR="00792045">
        <w:t xml:space="preserve">ing </w:t>
      </w:r>
      <w:r w:rsidR="00997369">
        <w:t>equation 17</w:t>
      </w:r>
      <w:r w:rsidR="00BB3777">
        <w:t xml:space="preserve"> [</w:t>
      </w:r>
      <w:r w:rsidR="0049036C">
        <w:t>6</w:t>
      </w:r>
      <w:r w:rsidR="00BB3777">
        <w:t>]</w:t>
      </w:r>
      <w:r w:rsidR="001666FF">
        <w:t xml:space="preserve">. </w:t>
      </w:r>
      <w:r w:rsidR="001A64DE">
        <w:t>This results in</w:t>
      </w:r>
    </w:p>
    <w:p w14:paraId="67A1EA6E" w14:textId="77777777" w:rsidR="00692C97" w:rsidRDefault="00692C97" w:rsidP="0046408D"/>
    <w:p w14:paraId="0E20720C" w14:textId="5D59E1F4" w:rsidR="00692C97" w:rsidRPr="00692C97" w:rsidRDefault="00665565" w:rsidP="00692C97">
      <w:pPr>
        <w:jc w:val="center"/>
      </w:pPr>
      <m:oMathPara>
        <m:oMathParaPr>
          <m:jc m:val="center"/>
        </m:oMathParaPr>
        <m:oMath>
          <m:sSub>
            <m:sSubPr>
              <m:ctrlPr>
                <w:rPr>
                  <w:rFonts w:ascii="Cambria Math" w:hAnsi="Cambria Math"/>
                  <w:i/>
                </w:rPr>
              </m:ctrlPr>
            </m:sSubPr>
            <m:e>
              <m:r>
                <w:rPr>
                  <w:rFonts w:ascii="Cambria Math" w:hAnsi="Cambria Math"/>
                </w:rPr>
                <m:t>Ra</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2.90*</m:t>
              </m:r>
              <m:sSup>
                <m:sSupPr>
                  <m:ctrlPr>
                    <w:rPr>
                      <w:rFonts w:ascii="Cambria Math" w:hAnsi="Cambria Math"/>
                      <w:i/>
                    </w:rPr>
                  </m:ctrlPr>
                </m:sSupPr>
                <m:e>
                  <m:r>
                    <w:rPr>
                      <w:rFonts w:ascii="Cambria Math" w:hAnsi="Cambria Math"/>
                    </w:rPr>
                    <m:t>10</m:t>
                  </m:r>
                </m:e>
                <m:sup>
                  <m:r>
                    <w:rPr>
                      <w:rFonts w:ascii="Cambria Math" w:hAnsi="Cambria Math"/>
                    </w:rPr>
                    <m:t>7</m:t>
                  </m:r>
                </m:sup>
              </m:sSup>
            </m:e>
          </m:d>
          <m:r>
            <w:rPr>
              <w:rFonts w:ascii="Cambria Math" w:hAnsi="Cambria Math"/>
            </w:rPr>
            <m:t>*</m:t>
          </m:r>
          <m:d>
            <m:dPr>
              <m:ctrlPr>
                <w:rPr>
                  <w:rFonts w:ascii="Cambria Math" w:hAnsi="Cambria Math"/>
                  <w:i/>
                </w:rPr>
              </m:ctrlPr>
            </m:dPr>
            <m:e>
              <m:r>
                <w:rPr>
                  <w:rFonts w:ascii="Cambria Math" w:hAnsi="Cambria Math"/>
                </w:rPr>
                <m:t>0.699</m:t>
              </m:r>
            </m:e>
          </m:d>
          <m:r>
            <w:rPr>
              <w:rFonts w:ascii="Cambria Math" w:hAnsi="Cambria Math"/>
            </w:rPr>
            <m:t>=2.03*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oMath>
      </m:oMathPara>
    </w:p>
    <w:p w14:paraId="524D8BDA" w14:textId="77777777" w:rsidR="00692C97" w:rsidRDefault="00692C97" w:rsidP="0046408D"/>
    <w:p w14:paraId="17519932" w14:textId="6324E425" w:rsidR="00E84A3A" w:rsidRPr="00974190" w:rsidRDefault="00665565" w:rsidP="0046408D">
      <m:oMathPara>
        <m:oMath>
          <m:sSub>
            <m:sSubPr>
              <m:ctrlPr>
                <w:rPr>
                  <w:rFonts w:ascii="Cambria Math" w:hAnsi="Cambria Math"/>
                  <w:i/>
                </w:rPr>
              </m:ctrlPr>
            </m:sSubPr>
            <m:e>
              <m:r>
                <w:rPr>
                  <w:rFonts w:ascii="Cambria Math" w:hAnsi="Cambria Math"/>
                </w:rPr>
                <m:t>Nu</m:t>
              </m:r>
            </m:e>
            <m:sub>
              <m:r>
                <w:rPr>
                  <w:rFonts w:ascii="Cambria Math" w:hAnsi="Cambria Math"/>
                </w:rPr>
                <m:t>L,fp</m:t>
              </m:r>
            </m:sub>
          </m:sSub>
          <m:r>
            <w:rPr>
              <w:rFonts w:ascii="Cambria Math" w:hAnsi="Cambria Math"/>
            </w:rPr>
            <m:t>=0.68+</m:t>
          </m:r>
          <m:f>
            <m:fPr>
              <m:ctrlPr>
                <w:rPr>
                  <w:rFonts w:ascii="Cambria Math" w:hAnsi="Cambria Math"/>
                  <w:i/>
                </w:rPr>
              </m:ctrlPr>
            </m:fPr>
            <m:num>
              <m:r>
                <w:rPr>
                  <w:rFonts w:ascii="Cambria Math" w:hAnsi="Cambria Math"/>
                </w:rPr>
                <m:t>0.67*</m:t>
              </m:r>
              <m:sSup>
                <m:sSupPr>
                  <m:ctrlPr>
                    <w:rPr>
                      <w:rFonts w:ascii="Cambria Math" w:hAnsi="Cambria Math"/>
                      <w:i/>
                    </w:rPr>
                  </m:ctrlPr>
                </m:sSupPr>
                <m:e>
                  <m:r>
                    <w:rPr>
                      <w:rFonts w:ascii="Cambria Math" w:hAnsi="Cambria Math"/>
                    </w:rPr>
                    <m:t>(2.03*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e>
                <m:sup>
                  <m:r>
                    <w:rPr>
                      <w:rFonts w:ascii="Cambria Math" w:hAnsi="Cambria Math"/>
                    </w:rPr>
                    <m:t>1/4</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0.492/0.699</m:t>
                              </m:r>
                            </m:e>
                          </m:d>
                        </m:e>
                        <m:sup>
                          <m:f>
                            <m:fPr>
                              <m:ctrlPr>
                                <w:rPr>
                                  <w:rFonts w:ascii="Cambria Math" w:hAnsi="Cambria Math"/>
                                  <w:i/>
                                </w:rPr>
                              </m:ctrlPr>
                            </m:fPr>
                            <m:num>
                              <m:r>
                                <w:rPr>
                                  <w:rFonts w:ascii="Cambria Math" w:hAnsi="Cambria Math"/>
                                </w:rPr>
                                <m:t>9</m:t>
                              </m:r>
                            </m:num>
                            <m:den>
                              <m:r>
                                <w:rPr>
                                  <w:rFonts w:ascii="Cambria Math" w:hAnsi="Cambria Math"/>
                                </w:rPr>
                                <m:t>16</m:t>
                              </m:r>
                            </m:den>
                          </m:f>
                        </m:sup>
                      </m:sSup>
                    </m:e>
                  </m:d>
                </m:e>
                <m:sup>
                  <m:f>
                    <m:fPr>
                      <m:ctrlPr>
                        <w:rPr>
                          <w:rFonts w:ascii="Cambria Math" w:hAnsi="Cambria Math"/>
                          <w:i/>
                        </w:rPr>
                      </m:ctrlPr>
                    </m:fPr>
                    <m:num>
                      <m:r>
                        <w:rPr>
                          <w:rFonts w:ascii="Cambria Math" w:hAnsi="Cambria Math"/>
                        </w:rPr>
                        <m:t>4</m:t>
                      </m:r>
                    </m:num>
                    <m:den>
                      <m:r>
                        <w:rPr>
                          <w:rFonts w:ascii="Cambria Math" w:hAnsi="Cambria Math"/>
                        </w:rPr>
                        <m:t>9</m:t>
                      </m:r>
                    </m:den>
                  </m:f>
                </m:sup>
              </m:sSup>
            </m:den>
          </m:f>
          <m:r>
            <w:rPr>
              <w:rFonts w:ascii="Cambria Math" w:hAnsi="Cambria Math"/>
            </w:rPr>
            <m:t>=20.0,</m:t>
          </m:r>
        </m:oMath>
      </m:oMathPara>
    </w:p>
    <w:p w14:paraId="5A564F68" w14:textId="77777777" w:rsidR="00974190" w:rsidRPr="00974190" w:rsidRDefault="00974190" w:rsidP="0046408D"/>
    <w:p w14:paraId="3EF571F8" w14:textId="2C2B9F71" w:rsidR="00974190" w:rsidRPr="00EE5055" w:rsidRDefault="00665565" w:rsidP="0046408D">
      <m:oMathPara>
        <m:oMath>
          <m:sSub>
            <m:sSubPr>
              <m:ctrlPr>
                <w:rPr>
                  <w:rFonts w:ascii="Cambria Math" w:hAnsi="Cambria Math"/>
                  <w:i/>
                </w:rPr>
              </m:ctrlPr>
            </m:sSubPr>
            <m:e>
              <m:r>
                <w:rPr>
                  <w:rFonts w:ascii="Cambria Math" w:hAnsi="Cambria Math"/>
                </w:rPr>
                <m:t>Nu</m:t>
              </m:r>
            </m:e>
            <m:sub>
              <m:r>
                <w:rPr>
                  <w:rFonts w:ascii="Cambria Math" w:hAnsi="Cambria Math"/>
                </w:rPr>
                <m:t>L</m:t>
              </m:r>
            </m:sub>
          </m:sSub>
          <m:r>
            <w:rPr>
              <w:rFonts w:ascii="Cambria Math" w:hAnsi="Cambria Math"/>
            </w:rPr>
            <m:t>=20.0</m:t>
          </m:r>
          <m:d>
            <m:dPr>
              <m:ctrlPr>
                <w:rPr>
                  <w:rFonts w:ascii="Cambria Math" w:hAnsi="Cambria Math"/>
                  <w:i/>
                </w:rPr>
              </m:ctrlPr>
            </m:dPr>
            <m:e>
              <m:r>
                <w:rPr>
                  <w:rFonts w:ascii="Cambria Math" w:hAnsi="Cambria Math"/>
                </w:rPr>
                <m:t>1+0.3</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32</m:t>
                          </m:r>
                        </m:e>
                        <m:sup>
                          <m:r>
                            <w:rPr>
                              <w:rFonts w:ascii="Cambria Math" w:hAnsi="Cambria Math"/>
                            </w:rPr>
                            <m:t>0.5</m:t>
                          </m:r>
                        </m:sup>
                      </m:sSup>
                      <m:r>
                        <w:rPr>
                          <w:rFonts w:ascii="Cambria Math" w:hAnsi="Cambria Math"/>
                        </w:rPr>
                        <m:t>*</m:t>
                      </m:r>
                      <m:sSup>
                        <m:sSupPr>
                          <m:ctrlPr>
                            <w:rPr>
                              <w:rFonts w:ascii="Cambria Math" w:hAnsi="Cambria Math"/>
                              <w:i/>
                            </w:rPr>
                          </m:ctrlPr>
                        </m:sSupPr>
                        <m:e>
                          <m:r>
                            <w:rPr>
                              <w:rFonts w:ascii="Cambria Math" w:hAnsi="Cambria Math"/>
                            </w:rPr>
                            <m:t>(2.90*</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e>
                        <m:sup>
                          <m:r>
                            <w:rPr>
                              <w:rFonts w:ascii="Cambria Math" w:hAnsi="Cambria Math"/>
                            </w:rPr>
                            <m:t>-0.25</m:t>
                          </m:r>
                        </m:sup>
                      </m:sSup>
                      <m:f>
                        <m:fPr>
                          <m:ctrlPr>
                            <w:rPr>
                              <w:rFonts w:ascii="Cambria Math" w:hAnsi="Cambria Math"/>
                              <w:i/>
                            </w:rPr>
                          </m:ctrlPr>
                        </m:fPr>
                        <m:num>
                          <m:r>
                            <w:rPr>
                              <w:rFonts w:ascii="Cambria Math" w:hAnsi="Cambria Math"/>
                            </w:rPr>
                            <m:t>0.0762(m)</m:t>
                          </m:r>
                        </m:num>
                        <m:den>
                          <m:r>
                            <w:rPr>
                              <w:rFonts w:ascii="Cambria Math" w:hAnsi="Cambria Math"/>
                            </w:rPr>
                            <m:t>0.0127(m)</m:t>
                          </m:r>
                        </m:den>
                      </m:f>
                    </m:e>
                  </m:d>
                </m:e>
                <m:sup>
                  <m:r>
                    <w:rPr>
                      <w:rFonts w:ascii="Cambria Math" w:hAnsi="Cambria Math"/>
                    </w:rPr>
                    <m:t>0.909</m:t>
                  </m:r>
                </m:sup>
              </m:sSup>
            </m:e>
          </m:d>
          <m:r>
            <w:rPr>
              <w:rFonts w:ascii="Cambria Math" w:hAnsi="Cambria Math"/>
            </w:rPr>
            <m:t>=24.5,</m:t>
          </m:r>
        </m:oMath>
      </m:oMathPara>
    </w:p>
    <w:p w14:paraId="4A3B1BC5" w14:textId="77777777" w:rsidR="00EE5055" w:rsidRDefault="00EE5055" w:rsidP="0046408D"/>
    <w:p w14:paraId="55119085" w14:textId="20907A82" w:rsidR="00EE5055" w:rsidRPr="00C3405D" w:rsidRDefault="009C7A0F" w:rsidP="0046408D">
      <m:oMathPara>
        <m:oMath>
          <m:r>
            <w:rPr>
              <w:rFonts w:ascii="Cambria Math" w:hAnsi="Cambria Math"/>
            </w:rPr>
            <m:t>h=</m:t>
          </m:r>
          <m:f>
            <m:fPr>
              <m:ctrlPr>
                <w:rPr>
                  <w:rFonts w:ascii="Cambria Math" w:hAnsi="Cambria Math"/>
                  <w:i/>
                </w:rPr>
              </m:ctrlPr>
            </m:fPr>
            <m:num>
              <m:r>
                <w:rPr>
                  <w:rFonts w:ascii="Cambria Math" w:hAnsi="Cambria Math"/>
                </w:rPr>
                <m:t>24.5*0.0367(</m:t>
              </m:r>
              <m:f>
                <m:fPr>
                  <m:type m:val="lin"/>
                  <m:ctrlPr>
                    <w:rPr>
                      <w:rFonts w:ascii="Cambria Math" w:hAnsi="Cambria Math"/>
                      <w:i/>
                    </w:rPr>
                  </m:ctrlPr>
                </m:fPr>
                <m:num>
                  <m:r>
                    <w:rPr>
                      <w:rFonts w:ascii="Cambria Math" w:hAnsi="Cambria Math"/>
                    </w:rPr>
                    <m:t>W</m:t>
                  </m:r>
                </m:num>
                <m:den>
                  <m:r>
                    <w:rPr>
                      <w:rFonts w:ascii="Cambria Math" w:hAnsi="Cambria Math"/>
                    </w:rPr>
                    <m:t>m*K)</m:t>
                  </m:r>
                </m:den>
              </m:f>
            </m:num>
            <m:den>
              <m:r>
                <w:rPr>
                  <w:rFonts w:ascii="Cambria Math" w:hAnsi="Cambria Math"/>
                </w:rPr>
                <m:t>0.0762(m)</m:t>
              </m:r>
            </m:den>
          </m:f>
          <m:r>
            <w:rPr>
              <w:rFonts w:ascii="Cambria Math" w:hAnsi="Cambria Math"/>
            </w:rPr>
            <m:t>=11.8(</m:t>
          </m:r>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*K)</m:t>
              </m:r>
            </m:den>
          </m:f>
          <m:r>
            <w:rPr>
              <w:rFonts w:ascii="Cambria Math" w:hAnsi="Cambria Math"/>
            </w:rPr>
            <m:t>,</m:t>
          </m:r>
        </m:oMath>
      </m:oMathPara>
    </w:p>
    <w:p w14:paraId="4CB68376" w14:textId="77777777" w:rsidR="00C3405D" w:rsidRDefault="00C3405D" w:rsidP="0046408D"/>
    <w:p w14:paraId="35B805D0" w14:textId="77EDDF0D" w:rsidR="00C3405D" w:rsidRPr="008A76ED" w:rsidRDefault="00C3405D" w:rsidP="0046408D">
      <m:oMathPara>
        <m:oMath>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out</m:t>
              </m:r>
            </m:sub>
          </m:sSub>
          <m:r>
            <w:rPr>
              <w:rFonts w:ascii="Cambria Math" w:hAnsi="Cambria Math"/>
            </w:rPr>
            <m:t>π=0.0127</m:t>
          </m:r>
          <m:d>
            <m:dPr>
              <m:ctrlPr>
                <w:rPr>
                  <w:rFonts w:ascii="Cambria Math" w:hAnsi="Cambria Math"/>
                  <w:i/>
                </w:rPr>
              </m:ctrlPr>
            </m:dPr>
            <m:e>
              <m:r>
                <w:rPr>
                  <w:rFonts w:ascii="Cambria Math" w:hAnsi="Cambria Math"/>
                </w:rPr>
                <m:t>m</m:t>
              </m:r>
            </m:e>
          </m:d>
          <m:r>
            <w:rPr>
              <w:rFonts w:ascii="Cambria Math" w:hAnsi="Cambria Math"/>
            </w:rPr>
            <m:t>*π=0.0399</m:t>
          </m:r>
          <m:d>
            <m:dPr>
              <m:ctrlPr>
                <w:rPr>
                  <w:rFonts w:ascii="Cambria Math" w:hAnsi="Cambria Math"/>
                  <w:i/>
                </w:rPr>
              </m:ctrlPr>
            </m:dPr>
            <m:e>
              <m:r>
                <w:rPr>
                  <w:rFonts w:ascii="Cambria Math" w:hAnsi="Cambria Math"/>
                </w:rPr>
                <m:t>m</m:t>
              </m:r>
            </m:e>
          </m:d>
          <m:r>
            <w:rPr>
              <w:rFonts w:ascii="Cambria Math" w:hAnsi="Cambria Math"/>
            </w:rPr>
            <m:t>,</m:t>
          </m:r>
        </m:oMath>
      </m:oMathPara>
    </w:p>
    <w:p w14:paraId="72F44427" w14:textId="77777777" w:rsidR="008A76ED" w:rsidRDefault="008A76ED" w:rsidP="0046408D"/>
    <w:p w14:paraId="11994355" w14:textId="20202805" w:rsidR="008A76ED" w:rsidRPr="009C7A0F" w:rsidRDefault="00665565" w:rsidP="0046408D">
      <m:oMathPara>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out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in</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0.0127</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0.0114</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e>
          </m:d>
          <m:r>
            <w:rPr>
              <w:rFonts w:ascii="Cambria Math" w:hAnsi="Cambria Math"/>
            </w:rPr>
            <m:t>=2.41*</m:t>
          </m:r>
          <m:sSup>
            <m:sSupPr>
              <m:ctrlPr>
                <w:rPr>
                  <w:rFonts w:ascii="Cambria Math" w:hAnsi="Cambria Math"/>
                  <w:i/>
                </w:rPr>
              </m:ctrlPr>
            </m:sSupPr>
            <m:e>
              <m:r>
                <w:rPr>
                  <w:rFonts w:ascii="Cambria Math" w:hAnsi="Cambria Math"/>
                </w:rPr>
                <m:t>10</m:t>
              </m:r>
            </m:e>
            <m:sup>
              <m:r>
                <w:rPr>
                  <w:rFonts w:ascii="Cambria Math" w:hAnsi="Cambria Math"/>
                </w:rPr>
                <m:t>-5</m:t>
              </m:r>
            </m:sup>
          </m:sSup>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oMath>
      </m:oMathPara>
    </w:p>
    <w:p w14:paraId="4A08B00C" w14:textId="77777777" w:rsidR="009C7A0F" w:rsidRDefault="009C7A0F" w:rsidP="0046408D"/>
    <w:p w14:paraId="0CCF44F2" w14:textId="3E3E6DA0" w:rsidR="009C7A0F" w:rsidRDefault="009C7A0F" w:rsidP="009C7A0F">
      <w:pPr>
        <w:jc w:val="center"/>
      </w:pPr>
      <m:oMathPara>
        <m:oMath>
          <m:r>
            <w:rPr>
              <w:rFonts w:ascii="Cambria Math" w:hAnsi="Cambria Math"/>
            </w:rPr>
            <m:t>m=</m:t>
          </m:r>
          <m:rad>
            <m:radPr>
              <m:degHide m:val="1"/>
              <m:ctrlPr>
                <w:rPr>
                  <w:rFonts w:ascii="Cambria Math" w:hAnsi="Cambria Math"/>
                  <w:i/>
                </w:rPr>
              </m:ctrlPr>
            </m:radPr>
            <m:deg/>
            <m:e>
              <m:f>
                <m:fPr>
                  <m:ctrlPr>
                    <w:rPr>
                      <w:rFonts w:ascii="Cambria Math" w:hAnsi="Cambria Math"/>
                      <w:i/>
                    </w:rPr>
                  </m:ctrlPr>
                </m:fPr>
                <m:num>
                  <m:r>
                    <w:rPr>
                      <w:rFonts w:ascii="Cambria Math" w:hAnsi="Cambria Math"/>
                    </w:rPr>
                    <m:t>11.8(</m:t>
                  </m:r>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*K)</m:t>
                      </m:r>
                    </m:den>
                  </m:f>
                  <m:r>
                    <w:rPr>
                      <w:rFonts w:ascii="Cambria Math" w:hAnsi="Cambria Math"/>
                    </w:rPr>
                    <m:t>*0.0399(m)</m:t>
                  </m:r>
                </m:num>
                <m:den>
                  <m:r>
                    <w:rPr>
                      <w:rFonts w:ascii="Cambria Math" w:hAnsi="Cambria Math"/>
                    </w:rPr>
                    <m:t>382(</m:t>
                  </m:r>
                  <m:f>
                    <m:fPr>
                      <m:type m:val="lin"/>
                      <m:ctrlPr>
                        <w:rPr>
                          <w:rFonts w:ascii="Cambria Math" w:hAnsi="Cambria Math"/>
                          <w:i/>
                        </w:rPr>
                      </m:ctrlPr>
                    </m:fPr>
                    <m:num>
                      <m:r>
                        <w:rPr>
                          <w:rFonts w:ascii="Cambria Math" w:hAnsi="Cambria Math"/>
                        </w:rPr>
                        <m:t>W</m:t>
                      </m:r>
                    </m:num>
                    <m:den>
                      <m:r>
                        <w:rPr>
                          <w:rFonts w:ascii="Cambria Math" w:hAnsi="Cambria Math"/>
                        </w:rPr>
                        <m:t>m*K)</m:t>
                      </m:r>
                    </m:den>
                  </m:f>
                  <m:r>
                    <w:rPr>
                      <w:rFonts w:ascii="Cambria Math" w:hAnsi="Cambria Math"/>
                    </w:rPr>
                    <m:t>*2.41*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den>
              </m:f>
            </m:e>
          </m:rad>
          <m:r>
            <w:rPr>
              <w:rFonts w:ascii="Cambria Math" w:hAnsi="Cambria Math"/>
            </w:rPr>
            <m:t>=7.17(1/m),</m:t>
          </m:r>
        </m:oMath>
      </m:oMathPara>
    </w:p>
    <w:p w14:paraId="74998D8B" w14:textId="49E44891" w:rsidR="009C7A0F" w:rsidRDefault="00956688" w:rsidP="0046408D">
      <w:r>
        <w:t>and</w:t>
      </w:r>
    </w:p>
    <w:p w14:paraId="39E27AE2" w14:textId="77777777" w:rsidR="00956688" w:rsidRPr="00956688" w:rsidRDefault="00665565" w:rsidP="0046408D">
      <m:oMathPara>
        <m:oMath>
          <m:acc>
            <m:accPr>
              <m:chr m:val="̇"/>
              <m:ctrlPr>
                <w:rPr>
                  <w:rFonts w:ascii="Cambria Math" w:hAnsi="Cambria Math"/>
                  <w:i/>
                </w:rPr>
              </m:ctrlPr>
            </m:accPr>
            <m:e>
              <m:r>
                <w:rPr>
                  <w:rFonts w:ascii="Cambria Math" w:hAnsi="Cambria Math"/>
                </w:rPr>
                <m:t>Q</m:t>
              </m:r>
            </m:e>
          </m:acc>
          <m:r>
            <w:rPr>
              <w:rFonts w:ascii="Cambria Math" w:hAnsi="Cambria Math"/>
            </w:rPr>
            <m:t>=</m:t>
          </m:r>
          <m:rad>
            <m:radPr>
              <m:degHide m:val="1"/>
              <m:ctrlPr>
                <w:rPr>
                  <w:rFonts w:ascii="Cambria Math" w:hAnsi="Cambria Math"/>
                  <w:i/>
                </w:rPr>
              </m:ctrlPr>
            </m:radPr>
            <m:deg/>
            <m:e>
              <m:r>
                <w:rPr>
                  <w:rFonts w:ascii="Cambria Math" w:hAnsi="Cambria Math"/>
                </w:rPr>
                <m:t>11.8</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*K</m:t>
                          </m:r>
                        </m:den>
                      </m:f>
                    </m:e>
                  </m:box>
                </m:e>
              </m:d>
              <m:r>
                <w:rPr>
                  <w:rFonts w:ascii="Cambria Math" w:hAnsi="Cambria Math"/>
                </w:rPr>
                <m:t>*0.0399</m:t>
              </m:r>
              <m:d>
                <m:dPr>
                  <m:ctrlPr>
                    <w:rPr>
                      <w:rFonts w:ascii="Cambria Math" w:hAnsi="Cambria Math"/>
                      <w:i/>
                    </w:rPr>
                  </m:ctrlPr>
                </m:dPr>
                <m:e>
                  <m:r>
                    <w:rPr>
                      <w:rFonts w:ascii="Cambria Math" w:hAnsi="Cambria Math"/>
                    </w:rPr>
                    <m:t>m</m:t>
                  </m:r>
                </m:e>
              </m:d>
              <m:r>
                <w:rPr>
                  <w:rFonts w:ascii="Cambria Math" w:hAnsi="Cambria Math"/>
                </w:rPr>
                <m:t>*382</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W</m:t>
                          </m:r>
                        </m:num>
                        <m:den>
                          <m:r>
                            <w:rPr>
                              <w:rFonts w:ascii="Cambria Math" w:hAnsi="Cambria Math"/>
                            </w:rPr>
                            <m:t>m*K</m:t>
                          </m:r>
                        </m:den>
                      </m:f>
                    </m:e>
                  </m:box>
                </m:e>
              </m:d>
              <m:r>
                <w:rPr>
                  <w:rFonts w:ascii="Cambria Math" w:hAnsi="Cambria Math"/>
                </w:rPr>
                <m:t>*2.41*</m:t>
              </m:r>
              <m:sSup>
                <m:sSupPr>
                  <m:ctrlPr>
                    <w:rPr>
                      <w:rFonts w:ascii="Cambria Math" w:hAnsi="Cambria Math"/>
                      <w:i/>
                    </w:rPr>
                  </m:ctrlPr>
                </m:sSupPr>
                <m:e>
                  <m:r>
                    <w:rPr>
                      <w:rFonts w:ascii="Cambria Math" w:hAnsi="Cambria Math"/>
                    </w:rPr>
                    <m:t>10</m:t>
                  </m:r>
                </m:e>
                <m:sup>
                  <m:r>
                    <w:rPr>
                      <w:rFonts w:ascii="Cambria Math" w:hAnsi="Cambria Math"/>
                    </w:rPr>
                    <m:t>-5</m:t>
                  </m:r>
                </m:sup>
              </m:sSup>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e>
          </m:rad>
          <m:r>
            <w:rPr>
              <w:rFonts w:ascii="Cambria Math" w:hAnsi="Cambria Math"/>
            </w:rPr>
            <m:t>*</m:t>
          </m:r>
          <m:d>
            <m:dPr>
              <m:ctrlPr>
                <w:rPr>
                  <w:rFonts w:ascii="Cambria Math" w:hAnsi="Cambria Math"/>
                  <w:i/>
                </w:rPr>
              </m:ctrlPr>
            </m:dPr>
            <m:e>
              <m:r>
                <w:rPr>
                  <w:rFonts w:ascii="Cambria Math" w:hAnsi="Cambria Math"/>
                </w:rPr>
                <m:t>350</m:t>
              </m:r>
              <m:d>
                <m:dPr>
                  <m:ctrlPr>
                    <w:rPr>
                      <w:rFonts w:ascii="Cambria Math" w:hAnsi="Cambria Math"/>
                      <w:i/>
                    </w:rPr>
                  </m:ctrlPr>
                </m:dPr>
                <m:e>
                  <m:r>
                    <w:rPr>
                      <w:rFonts w:ascii="Cambria Math" w:hAnsi="Cambria Math"/>
                    </w:rPr>
                    <m:t>°C</m:t>
                  </m:r>
                </m:e>
              </m:d>
              <m:r>
                <w:rPr>
                  <w:rFonts w:ascii="Cambria Math" w:hAnsi="Cambria Math"/>
                </w:rPr>
                <m:t>-20</m:t>
              </m:r>
              <m:d>
                <m:dPr>
                  <m:ctrlPr>
                    <w:rPr>
                      <w:rFonts w:ascii="Cambria Math" w:hAnsi="Cambria Math"/>
                      <w:i/>
                    </w:rPr>
                  </m:ctrlPr>
                </m:dPr>
                <m:e>
                  <m:r>
                    <w:rPr>
                      <w:rFonts w:ascii="Cambria Math" w:hAnsi="Cambria Math"/>
                    </w:rPr>
                    <m:t>°C</m:t>
                  </m:r>
                </m:e>
              </m:d>
            </m:e>
          </m:d>
          <m:f>
            <m:fPr>
              <m:ctrlPr>
                <w:rPr>
                  <w:rFonts w:ascii="Cambria Math" w:hAnsi="Cambria Math"/>
                  <w:i/>
                </w:rPr>
              </m:ctrlPr>
            </m:fPr>
            <m:num>
              <m:r>
                <w:rPr>
                  <w:rFonts w:ascii="Cambria Math" w:hAnsi="Cambria Math"/>
                </w:rPr>
                <m:t>cosh</m:t>
              </m:r>
              <m:d>
                <m:dPr>
                  <m:ctrlPr>
                    <w:rPr>
                      <w:rFonts w:ascii="Cambria Math" w:hAnsi="Cambria Math"/>
                      <w:i/>
                    </w:rPr>
                  </m:ctrlPr>
                </m:dPr>
                <m:e>
                  <m:r>
                    <w:rPr>
                      <w:rFonts w:ascii="Cambria Math" w:hAnsi="Cambria Math"/>
                    </w:rPr>
                    <m:t>7.17</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r>
                    <w:rPr>
                      <w:rFonts w:ascii="Cambria Math" w:hAnsi="Cambria Math"/>
                    </w:rPr>
                    <m:t>*0.0762</m:t>
                  </m:r>
                  <m:d>
                    <m:dPr>
                      <m:ctrlPr>
                        <w:rPr>
                          <w:rFonts w:ascii="Cambria Math" w:hAnsi="Cambria Math"/>
                          <w:i/>
                        </w:rPr>
                      </m:ctrlPr>
                    </m:dPr>
                    <m:e>
                      <m:r>
                        <w:rPr>
                          <w:rFonts w:ascii="Cambria Math" w:hAnsi="Cambria Math"/>
                        </w:rPr>
                        <m:t>m</m:t>
                      </m:r>
                    </m:e>
                  </m:d>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50</m:t>
                          </m:r>
                          <m:d>
                            <m:dPr>
                              <m:ctrlPr>
                                <w:rPr>
                                  <w:rFonts w:ascii="Cambria Math" w:hAnsi="Cambria Math"/>
                                  <w:i/>
                                </w:rPr>
                              </m:ctrlPr>
                            </m:dPr>
                            <m:e>
                              <m:r>
                                <w:rPr>
                                  <w:rFonts w:ascii="Cambria Math" w:hAnsi="Cambria Math"/>
                                </w:rPr>
                                <m:t>°C</m:t>
                              </m:r>
                            </m:e>
                          </m:d>
                          <m:r>
                            <w:rPr>
                              <w:rFonts w:ascii="Cambria Math" w:hAnsi="Cambria Math"/>
                            </w:rPr>
                            <m:t>-20</m:t>
                          </m:r>
                          <m:d>
                            <m:dPr>
                              <m:ctrlPr>
                                <w:rPr>
                                  <w:rFonts w:ascii="Cambria Math" w:hAnsi="Cambria Math"/>
                                  <w:i/>
                                </w:rPr>
                              </m:ctrlPr>
                            </m:dPr>
                            <m:e>
                              <m:r>
                                <w:rPr>
                                  <w:rFonts w:ascii="Cambria Math" w:hAnsi="Cambria Math"/>
                                </w:rPr>
                                <m:t>°C</m:t>
                              </m:r>
                            </m:e>
                          </m:d>
                        </m:e>
                      </m:d>
                    </m:num>
                    <m:den>
                      <m:d>
                        <m:dPr>
                          <m:ctrlPr>
                            <w:rPr>
                              <w:rFonts w:ascii="Cambria Math" w:hAnsi="Cambria Math"/>
                              <w:i/>
                            </w:rPr>
                          </m:ctrlPr>
                        </m:dPr>
                        <m:e>
                          <m:r>
                            <w:rPr>
                              <w:rFonts w:ascii="Cambria Math" w:hAnsi="Cambria Math"/>
                            </w:rPr>
                            <m:t>350</m:t>
                          </m:r>
                          <m:d>
                            <m:dPr>
                              <m:ctrlPr>
                                <w:rPr>
                                  <w:rFonts w:ascii="Cambria Math" w:hAnsi="Cambria Math"/>
                                  <w:i/>
                                </w:rPr>
                              </m:ctrlPr>
                            </m:dPr>
                            <m:e>
                              <m:r>
                                <w:rPr>
                                  <w:rFonts w:ascii="Cambria Math" w:hAnsi="Cambria Math"/>
                                </w:rPr>
                                <m:t>°C</m:t>
                              </m:r>
                            </m:e>
                          </m:d>
                          <m:r>
                            <w:rPr>
                              <w:rFonts w:ascii="Cambria Math" w:hAnsi="Cambria Math"/>
                            </w:rPr>
                            <m:t>-20</m:t>
                          </m:r>
                          <m:d>
                            <m:dPr>
                              <m:ctrlPr>
                                <w:rPr>
                                  <w:rFonts w:ascii="Cambria Math" w:hAnsi="Cambria Math"/>
                                  <w:i/>
                                </w:rPr>
                              </m:ctrlPr>
                            </m:dPr>
                            <m:e>
                              <m:r>
                                <w:rPr>
                                  <w:rFonts w:ascii="Cambria Math" w:hAnsi="Cambria Math"/>
                                </w:rPr>
                                <m:t>°C</m:t>
                              </m:r>
                            </m:e>
                          </m:d>
                        </m:e>
                      </m:d>
                    </m:den>
                  </m:f>
                </m:e>
              </m:d>
            </m:num>
            <m:den>
              <m:func>
                <m:funcPr>
                  <m:ctrlPr>
                    <w:rPr>
                      <w:rFonts w:ascii="Cambria Math" w:hAnsi="Cambria Math"/>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7.17</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e>
                      </m:d>
                      <m:r>
                        <w:rPr>
                          <w:rFonts w:ascii="Cambria Math" w:hAnsi="Cambria Math"/>
                        </w:rPr>
                        <m:t>*0.0762</m:t>
                      </m:r>
                      <m:d>
                        <m:dPr>
                          <m:ctrlPr>
                            <w:rPr>
                              <w:rFonts w:ascii="Cambria Math" w:hAnsi="Cambria Math"/>
                              <w:i/>
                            </w:rPr>
                          </m:ctrlPr>
                        </m:dPr>
                        <m:e>
                          <m:r>
                            <w:rPr>
                              <w:rFonts w:ascii="Cambria Math" w:hAnsi="Cambria Math"/>
                            </w:rPr>
                            <m:t>m</m:t>
                          </m:r>
                        </m:e>
                      </m:d>
                    </m:e>
                  </m:d>
                </m:e>
              </m:func>
            </m:den>
          </m:f>
        </m:oMath>
      </m:oMathPara>
    </w:p>
    <w:p w14:paraId="2E6559DC" w14:textId="77777777" w:rsidR="009713F8" w:rsidRDefault="009713F8" w:rsidP="0046408D"/>
    <w:p w14:paraId="0143C812" w14:textId="5E06D506" w:rsidR="009C7A0F" w:rsidRPr="00774749" w:rsidRDefault="00665565" w:rsidP="0046408D">
      <m:oMathPara>
        <m:oMath>
          <m:acc>
            <m:accPr>
              <m:chr m:val="̇"/>
              <m:ctrlPr>
                <w:rPr>
                  <w:rFonts w:ascii="Cambria Math" w:hAnsi="Cambria Math"/>
                  <w:i/>
                </w:rPr>
              </m:ctrlPr>
            </m:accPr>
            <m:e>
              <m:r>
                <w:rPr>
                  <w:rFonts w:ascii="Cambria Math" w:hAnsi="Cambria Math"/>
                </w:rPr>
                <m:t>Q</m:t>
              </m:r>
            </m:e>
          </m:acc>
          <m:r>
            <w:rPr>
              <w:rFonts w:ascii="Cambria Math" w:hAnsi="Cambria Math"/>
            </w:rPr>
            <m:t>=40.2</m:t>
          </m:r>
          <m:d>
            <m:dPr>
              <m:ctrlPr>
                <w:rPr>
                  <w:rFonts w:ascii="Cambria Math" w:hAnsi="Cambria Math"/>
                  <w:i/>
                </w:rPr>
              </m:ctrlPr>
            </m:dPr>
            <m:e>
              <m:r>
                <w:rPr>
                  <w:rFonts w:ascii="Cambria Math" w:hAnsi="Cambria Math"/>
                </w:rPr>
                <m:t>W</m:t>
              </m:r>
            </m:e>
          </m:d>
          <m:r>
            <w:rPr>
              <w:rFonts w:ascii="Cambria Math" w:hAnsi="Cambria Math"/>
            </w:rPr>
            <m:t>.</m:t>
          </m:r>
        </m:oMath>
      </m:oMathPara>
    </w:p>
    <w:p w14:paraId="7395985E" w14:textId="77777777" w:rsidR="00774749" w:rsidRDefault="00774749" w:rsidP="0046408D"/>
    <w:p w14:paraId="121E2D3D" w14:textId="77CC7363" w:rsidR="00774749" w:rsidRDefault="00665565" w:rsidP="0046408D">
      <m:oMath>
        <m:acc>
          <m:accPr>
            <m:chr m:val="̇"/>
            <m:ctrlPr>
              <w:rPr>
                <w:rFonts w:ascii="Cambria Math" w:hAnsi="Cambria Math"/>
                <w:i/>
              </w:rPr>
            </m:ctrlPr>
          </m:accPr>
          <m:e>
            <m:r>
              <w:rPr>
                <w:rFonts w:ascii="Cambria Math" w:hAnsi="Cambria Math"/>
              </w:rPr>
              <m:t>Q</m:t>
            </m:r>
          </m:e>
        </m:acc>
        <m:r>
          <w:rPr>
            <w:rFonts w:ascii="Cambria Math" w:hAnsi="Cambria Math"/>
          </w:rPr>
          <m:t>=40.2(W)</m:t>
        </m:r>
      </m:oMath>
      <w:r w:rsidR="009061AB">
        <w:t xml:space="preserve"> means that </w:t>
      </w:r>
      <w:r w:rsidR="002413A8">
        <w:t xml:space="preserve">a </w:t>
      </w:r>
      <w:r w:rsidR="00C0737F">
        <w:t xml:space="preserve">3 inch </w:t>
      </w:r>
      <w:r w:rsidR="00F4052D">
        <w:t>tall</w:t>
      </w:r>
      <w:r w:rsidR="00C0737F">
        <w:t xml:space="preserve"> </w:t>
      </w:r>
      <w:r w:rsidR="00740C36">
        <w:t xml:space="preserve">vertical </w:t>
      </w:r>
      <w:r w:rsidR="002413A8">
        <w:t>copper pipe</w:t>
      </w:r>
      <w:r w:rsidR="00C0737F">
        <w:t xml:space="preserve"> that cools from 350°C to 50°C</w:t>
      </w:r>
      <w:r w:rsidR="00740C36">
        <w:t xml:space="preserve"> via natural convection </w:t>
      </w:r>
      <w:r w:rsidR="007A38B7">
        <w:t xml:space="preserve">will </w:t>
      </w:r>
      <w:r w:rsidR="00471A4F">
        <w:t xml:space="preserve">transfer heat </w:t>
      </w:r>
      <w:r w:rsidR="00004356">
        <w:t xml:space="preserve">at a rate of 40.2 watts. </w:t>
      </w:r>
      <w:r w:rsidR="00E308DF">
        <w:t>The h</w:t>
      </w:r>
      <w:r w:rsidR="00321C3D">
        <w:t>eat rate entering the system from the nichrome wire is 2.68</w:t>
      </w:r>
      <w:r w:rsidR="001445E9">
        <w:t xml:space="preserve"> watts, </w:t>
      </w:r>
      <w:r w:rsidR="006D040E">
        <w:t xml:space="preserve">giving this a factor of safety of </w:t>
      </w:r>
      <m:oMath>
        <m:r>
          <w:rPr>
            <w:rFonts w:ascii="Cambria Math" w:hAnsi="Cambria Math"/>
          </w:rPr>
          <m:t>40.2(W)/2.68(W)=15</m:t>
        </m:r>
      </m:oMath>
      <w:r w:rsidR="00E53647">
        <w:t xml:space="preserve">. </w:t>
      </w:r>
      <w:r w:rsidR="007423E3">
        <w:t xml:space="preserve">As such, </w:t>
      </w:r>
      <w:r w:rsidR="00C654BC">
        <w:t>requirement 10.</w:t>
      </w:r>
      <w:r w:rsidR="00982369">
        <w:t>3</w:t>
      </w:r>
      <w:r w:rsidR="00BD2B41">
        <w:t xml:space="preserve"> is fulfilled. </w:t>
      </w:r>
    </w:p>
    <w:p w14:paraId="63B4A88A" w14:textId="77777777" w:rsidR="00BD2B41" w:rsidRDefault="00BD2B41" w:rsidP="0046408D"/>
    <w:p w14:paraId="7651DB30" w14:textId="6CA06D9F" w:rsidR="00BD2B41" w:rsidRDefault="00596ECD" w:rsidP="0046408D">
      <w:r>
        <w:t xml:space="preserve">The copper pipe </w:t>
      </w:r>
      <w:r w:rsidR="00F35180">
        <w:t xml:space="preserve">can </w:t>
      </w:r>
      <w:r>
        <w:t>withstand</w:t>
      </w:r>
      <w:r w:rsidR="00B752F8">
        <w:t xml:space="preserve"> </w:t>
      </w:r>
      <w:r w:rsidR="007600B5">
        <w:t xml:space="preserve">980 </w:t>
      </w:r>
      <w:r w:rsidR="007505D5">
        <w:t xml:space="preserve">psia at </w:t>
      </w:r>
      <w:r w:rsidR="002E4F54">
        <w:t>72°F</w:t>
      </w:r>
      <w:r w:rsidR="003E1479">
        <w:t xml:space="preserve"> (22°C)</w:t>
      </w:r>
      <w:r w:rsidR="002E4F54">
        <w:t xml:space="preserve"> [</w:t>
      </w:r>
      <w:r w:rsidR="003F100C">
        <w:t>7</w:t>
      </w:r>
      <w:r w:rsidR="002E4F54">
        <w:t>]</w:t>
      </w:r>
      <w:r w:rsidR="0002764E">
        <w:t>, having</w:t>
      </w:r>
      <w:r w:rsidR="00937598">
        <w:t xml:space="preserve"> a </w:t>
      </w:r>
      <w:r w:rsidR="00732890">
        <w:t xml:space="preserve">factor of safety of </w:t>
      </w:r>
      <m:oMath>
        <m:r>
          <w:rPr>
            <w:rFonts w:ascii="Cambria Math" w:hAnsi="Cambria Math"/>
          </w:rPr>
          <m:t>980(psia)/40.43(psia)=24</m:t>
        </m:r>
      </m:oMath>
      <w:r w:rsidR="00974D95">
        <w:t>.</w:t>
      </w:r>
      <w:r w:rsidR="00C1086E">
        <w:t xml:space="preserve"> </w:t>
      </w:r>
      <w:r w:rsidR="002365F1">
        <w:t xml:space="preserve">This </w:t>
      </w:r>
      <w:r w:rsidR="00830C78">
        <w:t xml:space="preserve">value </w:t>
      </w:r>
      <w:r w:rsidR="002365F1">
        <w:t xml:space="preserve">is large enough that any </w:t>
      </w:r>
      <w:r w:rsidR="00203614">
        <w:t>variation in co</w:t>
      </w:r>
      <w:r w:rsidR="006F4A21">
        <w:t>pper’s properties</w:t>
      </w:r>
      <w:r w:rsidR="00203614">
        <w:t xml:space="preserve"> </w:t>
      </w:r>
      <w:r w:rsidR="00264D29">
        <w:t xml:space="preserve">between </w:t>
      </w:r>
      <w:r w:rsidR="00806764">
        <w:t xml:space="preserve">22°C and </w:t>
      </w:r>
      <w:r w:rsidR="006E400F">
        <w:t xml:space="preserve">350°C </w:t>
      </w:r>
      <w:r w:rsidR="001F1B9F">
        <w:t xml:space="preserve">would not </w:t>
      </w:r>
      <w:r w:rsidR="003F6270">
        <w:t>be an issue</w:t>
      </w:r>
      <w:r w:rsidR="009C0D59">
        <w:t xml:space="preserve">. As such, </w:t>
      </w:r>
      <w:r w:rsidR="00A81082">
        <w:t>the copper pipe</w:t>
      </w:r>
      <w:r w:rsidR="00FD256E">
        <w:t xml:space="preserve"> </w:t>
      </w:r>
      <w:r w:rsidR="00706FE2">
        <w:t xml:space="preserve">will not </w:t>
      </w:r>
      <w:r w:rsidR="00757779">
        <w:t>fail due to internal pressure</w:t>
      </w:r>
      <w:r w:rsidR="00E5127F">
        <w:t xml:space="preserve">s. </w:t>
      </w:r>
    </w:p>
    <w:p w14:paraId="6F6F3E14" w14:textId="77777777" w:rsidR="00757779" w:rsidRDefault="00757779" w:rsidP="0046408D"/>
    <w:p w14:paraId="614900F5" w14:textId="7455AAE3" w:rsidR="00C67A49" w:rsidRDefault="00757779" w:rsidP="1EA56580">
      <w:r>
        <w:t xml:space="preserve">The </w:t>
      </w:r>
      <w:r w:rsidR="00935B4C">
        <w:t xml:space="preserve">PTFE tubing </w:t>
      </w:r>
      <w:r w:rsidR="00672B5A">
        <w:t xml:space="preserve">can withstand </w:t>
      </w:r>
      <w:r w:rsidR="004655B0">
        <w:t>130 psia at 72°F</w:t>
      </w:r>
      <w:r w:rsidR="002C2369">
        <w:t xml:space="preserve"> (</w:t>
      </w:r>
      <w:r w:rsidR="00D660AC">
        <w:t>22°C)</w:t>
      </w:r>
      <w:r w:rsidR="008E67FC">
        <w:t xml:space="preserve"> </w:t>
      </w:r>
      <w:r w:rsidR="000F0DA7">
        <w:fldChar w:fldCharType="begin"/>
      </w:r>
      <w:r w:rsidR="000F0DA7">
        <w:instrText xml:space="preserve"> ADDIN ZOTERO_ITEM CSL_CITATION {"citationID":"Ve6eJeeo","properties":{"formattedCitation":"[10]","plainCitation":"[10]","noteIndex":0},"citationItems":[{"id":82,"uris":["http://zotero.org/users/10090254/items/YWYHAE8A"],"itemData":{"id":82,"type":"webpage","abstract":"McMaster-Carr is the complete source for your plant with over 595&amp;#44;000 products. 98% of products ordered ship from stock and deliver same or next day.","language":"en","title":"McMaster-Carr","URL":"https://www.mcmaster.com/","accessed":{"date-parts":[["2022",12,11]]}}}],"schema":"https://github.com/citation-style-language/schema/raw/master/csl-citation.json"} </w:instrText>
      </w:r>
      <w:r w:rsidR="000F0DA7">
        <w:fldChar w:fldCharType="separate"/>
      </w:r>
      <w:r w:rsidR="000F0DA7" w:rsidRPr="000F0DA7">
        <w:t>[10]</w:t>
      </w:r>
      <w:r w:rsidR="000F0DA7">
        <w:fldChar w:fldCharType="end"/>
      </w:r>
      <w:r w:rsidR="00A81082">
        <w:t>, having</w:t>
      </w:r>
      <w:r w:rsidR="005E09DE">
        <w:t xml:space="preserve"> a factor of safety of </w:t>
      </w:r>
      <m:oMath>
        <m:r>
          <w:rPr>
            <w:rFonts w:ascii="Cambria Math" w:hAnsi="Cambria Math"/>
          </w:rPr>
          <m:t>130(psia)/40.43(psia)=3.2</m:t>
        </m:r>
      </m:oMath>
      <w:r w:rsidR="003D273C">
        <w:t xml:space="preserve">. </w:t>
      </w:r>
      <w:r w:rsidR="00C62372">
        <w:t>Th</w:t>
      </w:r>
      <w:r w:rsidR="00F1793B">
        <w:t xml:space="preserve">is tubing will be kept to a maximum of </w:t>
      </w:r>
      <w:r w:rsidR="009A64E2">
        <w:t>50°C</w:t>
      </w:r>
      <w:r w:rsidR="00310254">
        <w:t xml:space="preserve"> by the copper pipe’s heat transfer </w:t>
      </w:r>
      <w:r w:rsidR="00432902">
        <w:t>cap</w:t>
      </w:r>
      <w:r w:rsidR="00310254">
        <w:t>abilities</w:t>
      </w:r>
      <w:r w:rsidR="00432902">
        <w:t xml:space="preserve">, so this </w:t>
      </w:r>
      <w:r w:rsidR="00DD237B">
        <w:t>factor of safety is sufficient. As such, the PTFE tubing will not fail due to internal pressures</w:t>
      </w:r>
      <w:r w:rsidR="00192FEA">
        <w:t xml:space="preserve">. </w:t>
      </w:r>
    </w:p>
    <w:p w14:paraId="177B9E6E" w14:textId="77777777" w:rsidR="00DD2EE4" w:rsidRDefault="00DD2EE4" w:rsidP="1EA56580"/>
    <w:p w14:paraId="7E0A0EA0" w14:textId="7C1F6480" w:rsidR="00322040" w:rsidRPr="00B145FB" w:rsidRDefault="00322040" w:rsidP="00B145FB">
      <w:pPr>
        <w:rPr>
          <w:b/>
          <w:sz w:val="28"/>
          <w:szCs w:val="28"/>
        </w:rPr>
      </w:pPr>
      <w:r w:rsidRPr="00B145FB">
        <w:rPr>
          <w:b/>
          <w:sz w:val="28"/>
          <w:szCs w:val="28"/>
        </w:rPr>
        <w:t>Subsystem Verification Plans</w:t>
      </w:r>
    </w:p>
    <w:p w14:paraId="47E2093D" w14:textId="5D694E86" w:rsidR="001539AF" w:rsidRDefault="00C93227" w:rsidP="00032CE0">
      <w:r>
        <w:t>Verif</w:t>
      </w:r>
      <w:r w:rsidR="00BD0D16">
        <w:t>ication</w:t>
      </w:r>
      <w:r>
        <w:t xml:space="preserve"> </w:t>
      </w:r>
      <w:r w:rsidR="00227214">
        <w:t>of subsystem requirements</w:t>
      </w:r>
      <w:r w:rsidR="002873FF">
        <w:t xml:space="preserve"> </w:t>
      </w:r>
      <w:r w:rsidR="00741645">
        <w:t xml:space="preserve">will be </w:t>
      </w:r>
      <w:r w:rsidR="00FD7301">
        <w:t>assessed</w:t>
      </w:r>
      <w:r w:rsidR="00741645">
        <w:t xml:space="preserve"> </w:t>
      </w:r>
      <w:r w:rsidR="007714A0">
        <w:t>via</w:t>
      </w:r>
      <w:r w:rsidR="00715CB2">
        <w:t xml:space="preserve"> </w:t>
      </w:r>
      <w:r w:rsidR="00165524">
        <w:t>weighing</w:t>
      </w:r>
      <w:r w:rsidR="008C7D8A">
        <w:t xml:space="preserve"> the </w:t>
      </w:r>
      <w:r w:rsidR="00EC10CD">
        <w:t xml:space="preserve">material storage before and after </w:t>
      </w:r>
      <w:r w:rsidR="00662CAF">
        <w:t xml:space="preserve">charging, </w:t>
      </w:r>
      <w:r w:rsidR="00BF2AFA">
        <w:t xml:space="preserve">operation of the </w:t>
      </w:r>
      <w:r w:rsidR="00D566D1">
        <w:t>fuel cell, the</w:t>
      </w:r>
      <w:r w:rsidR="00741645">
        <w:t xml:space="preserve"> </w:t>
      </w:r>
      <w:r w:rsidR="00B15626">
        <w:t>Bubble Test</w:t>
      </w:r>
      <w:r w:rsidR="00D566D1">
        <w:t>,</w:t>
      </w:r>
      <w:r w:rsidR="00B15626">
        <w:t xml:space="preserve"> and thermal imaging. </w:t>
      </w:r>
      <w:r w:rsidR="00604EB4">
        <w:t xml:space="preserve">A change in mass at the material storage indicates that </w:t>
      </w:r>
      <w:r w:rsidR="00006BEB">
        <w:t xml:space="preserve">hydrogen was stored, </w:t>
      </w:r>
      <w:r w:rsidR="00FE57DD">
        <w:t>indicat</w:t>
      </w:r>
      <w:r w:rsidR="00006BEB">
        <w:t xml:space="preserve">ing that hydrogen was moved from </w:t>
      </w:r>
      <w:proofErr w:type="spellStart"/>
      <w:r w:rsidR="000340A9">
        <w:t>electrolyzer</w:t>
      </w:r>
      <w:proofErr w:type="spellEnd"/>
      <w:r w:rsidR="000340A9">
        <w:t xml:space="preserve"> to material storage</w:t>
      </w:r>
      <w:r w:rsidR="00BF2AFA">
        <w:t xml:space="preserve">. Operation of the fuel cell </w:t>
      </w:r>
      <w:r w:rsidR="00FE57DD">
        <w:t xml:space="preserve">shows that </w:t>
      </w:r>
      <w:r w:rsidR="00B77F23">
        <w:t xml:space="preserve">hydrogen was moved from material storage to the fuel cell. </w:t>
      </w:r>
      <w:r w:rsidR="003B6E65">
        <w:t>Passing the Bubble Test</w:t>
      </w:r>
      <w:r w:rsidR="00FE15F2">
        <w:t xml:space="preserve"> both before and after operation demonstrates that the </w:t>
      </w:r>
      <w:r w:rsidR="004C36B3">
        <w:t xml:space="preserve">piping withstood </w:t>
      </w:r>
      <w:r w:rsidR="00FD148E">
        <w:t xml:space="preserve">the applied temperatures and pressures without leaking. </w:t>
      </w:r>
      <w:r w:rsidR="00924D41">
        <w:t xml:space="preserve">Thermal imaging of the diverting valve </w:t>
      </w:r>
      <w:r w:rsidR="008774B5">
        <w:t>during the extraction process</w:t>
      </w:r>
      <w:r w:rsidR="00605B17">
        <w:t xml:space="preserve"> will show</w:t>
      </w:r>
      <w:r w:rsidR="008774B5">
        <w:t xml:space="preserve"> </w:t>
      </w:r>
      <w:r w:rsidR="00605B17">
        <w:t>whether</w:t>
      </w:r>
      <w:r w:rsidR="009A1A46">
        <w:t xml:space="preserve"> the copper pipe was successful in transferring heat out of the system. </w:t>
      </w:r>
    </w:p>
    <w:p w14:paraId="3F887567" w14:textId="77777777" w:rsidR="001539AF" w:rsidRDefault="001539AF" w:rsidP="00032CE0"/>
    <w:p w14:paraId="3CE783A6" w14:textId="5CAE91DC" w:rsidR="00FD7301" w:rsidRDefault="00EE6A34" w:rsidP="00032CE0">
      <w:r>
        <w:t>These verification plans can</w:t>
      </w:r>
      <w:r w:rsidR="00790650">
        <w:t xml:space="preserve"> be p</w:t>
      </w:r>
      <w:r w:rsidR="001F43F1">
        <w:t xml:space="preserve">erformed </w:t>
      </w:r>
      <w:r w:rsidR="00E8384F">
        <w:t xml:space="preserve">in the same space and with the same tools as the </w:t>
      </w:r>
      <w:r w:rsidR="00287924">
        <w:t>other plans</w:t>
      </w:r>
      <w:r w:rsidR="00E8384F">
        <w:t xml:space="preserve">. </w:t>
      </w:r>
      <w:r w:rsidR="00745218">
        <w:t xml:space="preserve">Failure </w:t>
      </w:r>
      <w:r w:rsidR="009C48D7">
        <w:t xml:space="preserve">to transport hydrogen </w:t>
      </w:r>
      <w:r w:rsidR="00E70912">
        <w:t xml:space="preserve">indicates a leak, which will be found using the </w:t>
      </w:r>
      <w:r w:rsidR="006B204E">
        <w:t>Bubble Test</w:t>
      </w:r>
      <w:r w:rsidR="00E378A3">
        <w:t>.</w:t>
      </w:r>
      <w:r w:rsidR="004B0FCB">
        <w:t xml:space="preserve"> Failure to </w:t>
      </w:r>
      <w:r w:rsidR="00B577FC">
        <w:t xml:space="preserve">withstand temperatures and pressures will </w:t>
      </w:r>
      <w:r w:rsidR="005763B2">
        <w:t>also be found using the Bubble Test</w:t>
      </w:r>
      <w:r w:rsidR="0062039C">
        <w:t>.</w:t>
      </w:r>
      <w:r w:rsidR="0055248F">
        <w:t xml:space="preserve"> The locations of Bubble Test fa</w:t>
      </w:r>
      <w:r w:rsidR="00000A3B">
        <w:t>ilure</w:t>
      </w:r>
      <w:r w:rsidR="0055248F">
        <w:t xml:space="preserve">s will </w:t>
      </w:r>
      <w:r w:rsidR="00D327B9">
        <w:t>be patched as necessary.</w:t>
      </w:r>
      <w:r w:rsidR="00A5338F">
        <w:t xml:space="preserve"> Failure to </w:t>
      </w:r>
      <w:proofErr w:type="spellStart"/>
      <w:r w:rsidR="00CA7B75">
        <w:t>convect</w:t>
      </w:r>
      <w:proofErr w:type="spellEnd"/>
      <w:r w:rsidR="00CA7B75">
        <w:t xml:space="preserve"> away heat </w:t>
      </w:r>
      <w:r w:rsidR="0045440B">
        <w:t xml:space="preserve">will </w:t>
      </w:r>
      <w:r w:rsidR="00B4380F">
        <w:t>r</w:t>
      </w:r>
      <w:r w:rsidR="006D43C5">
        <w:t xml:space="preserve">esult in a re-examination </w:t>
      </w:r>
      <w:r w:rsidR="00487214">
        <w:t xml:space="preserve">and possible redesign </w:t>
      </w:r>
      <w:r w:rsidR="006D43C5">
        <w:t>of the copper pipe</w:t>
      </w:r>
      <w:r w:rsidR="00243BBF">
        <w:t xml:space="preserve">. </w:t>
      </w:r>
    </w:p>
    <w:p w14:paraId="57BB4BB0" w14:textId="77777777" w:rsidR="00BD0D16" w:rsidRDefault="00BD0D16" w:rsidP="00032CE0"/>
    <w:p w14:paraId="62E00E3A" w14:textId="42E869B2" w:rsidR="00322040" w:rsidRPr="003043E4" w:rsidRDefault="00322040" w:rsidP="003043E4">
      <w:pPr>
        <w:rPr>
          <w:b/>
          <w:sz w:val="28"/>
          <w:szCs w:val="28"/>
        </w:rPr>
      </w:pPr>
      <w:r w:rsidRPr="003043E4">
        <w:rPr>
          <w:b/>
          <w:sz w:val="28"/>
          <w:szCs w:val="28"/>
        </w:rPr>
        <w:t>Subsystem Summary</w:t>
      </w:r>
    </w:p>
    <w:p w14:paraId="1E9473DF" w14:textId="21C1805C" w:rsidR="00685F2A" w:rsidRDefault="6F8D1629" w:rsidP="0007405B">
      <w:r>
        <w:t>The p</w:t>
      </w:r>
      <w:r w:rsidR="001B6D39">
        <w:t>ip</w:t>
      </w:r>
      <w:r>
        <w:t>ing subsystem transport</w:t>
      </w:r>
      <w:r w:rsidR="00E84186">
        <w:t>s</w:t>
      </w:r>
      <w:r>
        <w:t xml:space="preserve"> hydrogen </w:t>
      </w:r>
      <w:r w:rsidR="001B6D39">
        <w:t>gas</w:t>
      </w:r>
      <w:r>
        <w:t xml:space="preserve"> from the </w:t>
      </w:r>
      <w:proofErr w:type="spellStart"/>
      <w:r>
        <w:t>electrolyzer</w:t>
      </w:r>
      <w:proofErr w:type="spellEnd"/>
      <w:r>
        <w:t xml:space="preserve"> to the material storage and from the material storage to the fuel cell</w:t>
      </w:r>
      <w:r w:rsidR="009E58EE">
        <w:t xml:space="preserve"> while withstanding </w:t>
      </w:r>
      <w:r w:rsidR="002457CC">
        <w:t>a</w:t>
      </w:r>
      <w:r w:rsidR="009711C0">
        <w:t>pplied temperatures and pressures</w:t>
      </w:r>
      <w:r>
        <w:t xml:space="preserve">. </w:t>
      </w:r>
      <w:r w:rsidR="001D56E8">
        <w:t xml:space="preserve">It </w:t>
      </w:r>
      <w:r w:rsidR="00036720">
        <w:t xml:space="preserve">is composed of </w:t>
      </w:r>
      <w:r w:rsidR="001D6C51">
        <w:t>one</w:t>
      </w:r>
      <w:r w:rsidR="00036720">
        <w:t xml:space="preserve"> </w:t>
      </w:r>
      <w:r w:rsidR="00F12FF3">
        <w:t>0.5”OD x 0.45”ID x 3”</w:t>
      </w:r>
      <w:r w:rsidR="00737AE9">
        <w:t xml:space="preserve">long </w:t>
      </w:r>
      <w:r w:rsidR="00036720">
        <w:t>copper pipe</w:t>
      </w:r>
      <w:r w:rsidR="001D6C51">
        <w:t xml:space="preserve"> and two</w:t>
      </w:r>
      <w:r w:rsidR="0084311A">
        <w:t xml:space="preserve"> </w:t>
      </w:r>
      <w:r w:rsidR="00864DDD">
        <w:t>5/16”</w:t>
      </w:r>
      <w:r w:rsidR="00EC5DE5">
        <w:t xml:space="preserve">OD x </w:t>
      </w:r>
      <w:r w:rsidR="00402B53">
        <w:t xml:space="preserve">1/4"ID x </w:t>
      </w:r>
      <w:r w:rsidR="00425AEB">
        <w:t xml:space="preserve">2’long </w:t>
      </w:r>
      <w:r w:rsidR="000E439B">
        <w:t>PTFE tubes.</w:t>
      </w:r>
    </w:p>
    <w:p w14:paraId="1FCF72C6" w14:textId="7B31910E" w:rsidR="1EA56580" w:rsidRDefault="1EA56580" w:rsidP="1EA56580"/>
    <w:p w14:paraId="6BB6A060" w14:textId="0C51F0FC" w:rsidR="001C21D4" w:rsidRDefault="00DC0337" w:rsidP="001C21D4">
      <w:pPr>
        <w:pStyle w:val="Heading1"/>
      </w:pPr>
      <w:bookmarkStart w:id="120" w:name="_Toc121574926"/>
      <w:bookmarkStart w:id="121" w:name="_Toc121686615"/>
      <w:r>
        <w:t>Interactive User Interface</w:t>
      </w:r>
      <w:bookmarkEnd w:id="120"/>
      <w:bookmarkEnd w:id="121"/>
    </w:p>
    <w:p w14:paraId="40683FAD" w14:textId="77777777" w:rsidR="001C21D4" w:rsidRPr="00D24880" w:rsidRDefault="001C21D4" w:rsidP="00D24880">
      <w:pPr>
        <w:rPr>
          <w:b/>
          <w:sz w:val="28"/>
          <w:szCs w:val="28"/>
        </w:rPr>
      </w:pPr>
      <w:r w:rsidRPr="00D24880">
        <w:rPr>
          <w:b/>
          <w:sz w:val="28"/>
          <w:szCs w:val="28"/>
        </w:rPr>
        <w:t>Definition</w:t>
      </w:r>
    </w:p>
    <w:p w14:paraId="6D176BF6" w14:textId="19372AF4" w:rsidR="4079C950" w:rsidRDefault="4079C950" w:rsidP="69FD9C25">
      <w:r>
        <w:t xml:space="preserve">The </w:t>
      </w:r>
      <w:r w:rsidR="00917AF6">
        <w:t>Interactive User Interface (IUI</w:t>
      </w:r>
      <w:r>
        <w:t xml:space="preserve">) </w:t>
      </w:r>
      <w:r w:rsidR="26A2D206">
        <w:t>include</w:t>
      </w:r>
      <w:r w:rsidR="00E84186">
        <w:t>s</w:t>
      </w:r>
      <w:r w:rsidR="26A2D206">
        <w:t xml:space="preserve"> all the visual aspects that the audience of the demonstr</w:t>
      </w:r>
      <w:r w:rsidR="79786A8A">
        <w:t xml:space="preserve">ator </w:t>
      </w:r>
      <w:r w:rsidR="26A2D206">
        <w:t xml:space="preserve">see. This includes the </w:t>
      </w:r>
      <w:r w:rsidR="509DDF79">
        <w:t>p</w:t>
      </w:r>
      <w:r w:rsidR="26A2D206">
        <w:t>r</w:t>
      </w:r>
      <w:r w:rsidR="509DDF79">
        <w:t>essure</w:t>
      </w:r>
      <w:r w:rsidR="26A2D206">
        <w:t xml:space="preserve"> display, </w:t>
      </w:r>
      <w:r w:rsidR="0E57823C">
        <w:t>the mass of the storage system</w:t>
      </w:r>
      <w:r w:rsidR="26A2D206">
        <w:t>, any labels for measurements, a hydrogen economy infographic, as well as the final demonstrator of hydrogen creation using the elect</w:t>
      </w:r>
      <w:r w:rsidR="6C427613">
        <w:t>ricity from the fuel cell.</w:t>
      </w:r>
      <w:r w:rsidR="00C42906">
        <w:t xml:space="preserve"> The value of this subsystem is to complete the demonstrator and allow the hydrogen process to be understandable to the </w:t>
      </w:r>
      <w:r w:rsidR="001263AA">
        <w:t>viewers</w:t>
      </w:r>
      <w:r w:rsidR="006A6996">
        <w:t xml:space="preserve">. </w:t>
      </w:r>
    </w:p>
    <w:p w14:paraId="66EC976D" w14:textId="77777777" w:rsidR="00FE0807" w:rsidRDefault="00FE0807" w:rsidP="00FE0807"/>
    <w:p w14:paraId="7A5F9F6B" w14:textId="77777777" w:rsidR="001C21D4" w:rsidRPr="00D24880" w:rsidRDefault="001C21D4" w:rsidP="00D24880">
      <w:pPr>
        <w:rPr>
          <w:b/>
          <w:sz w:val="28"/>
          <w:szCs w:val="28"/>
        </w:rPr>
      </w:pPr>
      <w:r w:rsidRPr="00D24880">
        <w:rPr>
          <w:b/>
          <w:sz w:val="28"/>
          <w:szCs w:val="28"/>
        </w:rPr>
        <w:t>Requirements</w:t>
      </w:r>
    </w:p>
    <w:p w14:paraId="1EE33C55" w14:textId="0FFD30ED" w:rsidR="6A7910B8" w:rsidRDefault="7DD9AC83" w:rsidP="6A7910B8">
      <w:r>
        <w:t>The requirement</w:t>
      </w:r>
      <w:r w:rsidR="2CA75378">
        <w:t xml:space="preserve">s for the </w:t>
      </w:r>
      <w:r w:rsidR="00917AF6">
        <w:t>IUI</w:t>
      </w:r>
      <w:r w:rsidR="2CA75378">
        <w:t xml:space="preserve"> </w:t>
      </w:r>
      <w:r w:rsidR="000E7843">
        <w:t>cover</w:t>
      </w:r>
      <w:r w:rsidR="2CA75378">
        <w:t xml:space="preserve"> all </w:t>
      </w:r>
      <w:r w:rsidR="000E7843">
        <w:t xml:space="preserve">requirements for </w:t>
      </w:r>
      <w:r w:rsidR="2CA75378">
        <w:t>education</w:t>
      </w:r>
      <w:r w:rsidR="08D65082">
        <w:t>al</w:t>
      </w:r>
      <w:r w:rsidR="2CA75378">
        <w:t xml:space="preserve"> </w:t>
      </w:r>
      <w:r w:rsidR="000E7843">
        <w:t>aspects of the system.</w:t>
      </w:r>
      <w:r w:rsidR="2CA75378">
        <w:t xml:space="preserve"> This includes having labeled components, displaying the flow rate of hydrogen as well as how much hydrogen gas has been produced, including a learning feature </w:t>
      </w:r>
      <w:r w:rsidR="6E3B36D0">
        <w:t xml:space="preserve">about the hydrogen economy, and that all values must be displayed in </w:t>
      </w:r>
      <w:r w:rsidR="33C18174">
        <w:t>English</w:t>
      </w:r>
      <w:r w:rsidR="6E3B36D0">
        <w:t xml:space="preserve"> units. </w:t>
      </w:r>
      <w:r w:rsidR="5658FAE8">
        <w:t xml:space="preserve">In addition to the system requirements, </w:t>
      </w:r>
    </w:p>
    <w:p w14:paraId="1FDE7E6A" w14:textId="77777777" w:rsidR="000E148C" w:rsidRDefault="000E148C" w:rsidP="00870C17"/>
    <w:p w14:paraId="667E4A49" w14:textId="18B62CB9" w:rsidR="00870C17" w:rsidRPr="00870C17" w:rsidRDefault="00870C17" w:rsidP="00870C17">
      <w:pPr>
        <w:rPr>
          <w:rFonts w:ascii="Segoe UI" w:hAnsi="Segoe UI" w:cs="Segoe UI"/>
          <w:sz w:val="18"/>
          <w:szCs w:val="18"/>
        </w:rPr>
      </w:pPr>
      <w:r w:rsidRPr="00870C17">
        <w:t>11.1 The system must include a pressure gauge integrated in the hydrogen piping directly after the electrolysis.  </w:t>
      </w:r>
    </w:p>
    <w:p w14:paraId="15F4AFBC" w14:textId="77777777" w:rsidR="00870C17" w:rsidRPr="00870C17" w:rsidRDefault="00870C17" w:rsidP="00870C17">
      <w:pPr>
        <w:rPr>
          <w:rFonts w:ascii="Segoe UI" w:hAnsi="Segoe UI" w:cs="Segoe UI"/>
          <w:sz w:val="18"/>
          <w:szCs w:val="18"/>
        </w:rPr>
      </w:pPr>
      <w:r w:rsidRPr="00870C17">
        <w:t>11.2 The system must include a scale to mass the material storage subsystem. </w:t>
      </w:r>
    </w:p>
    <w:p w14:paraId="67067146" w14:textId="77777777" w:rsidR="00870C17" w:rsidRPr="00870C17" w:rsidRDefault="00870C17" w:rsidP="00870C17">
      <w:pPr>
        <w:rPr>
          <w:rFonts w:ascii="Segoe UI" w:hAnsi="Segoe UI" w:cs="Segoe UI"/>
          <w:sz w:val="18"/>
          <w:szCs w:val="18"/>
        </w:rPr>
      </w:pPr>
      <w:r w:rsidRPr="00870C17">
        <w:t>11.3 The IUI must have an infographic detailing the hydrogen production methods, storage methods, and uses. </w:t>
      </w:r>
    </w:p>
    <w:p w14:paraId="7D346A2F" w14:textId="3EF3BC8B" w:rsidR="00870C17" w:rsidRPr="00870C17" w:rsidRDefault="00870C17" w:rsidP="00870C17">
      <w:pPr>
        <w:rPr>
          <w:rFonts w:ascii="Segoe UI" w:hAnsi="Segoe UI" w:cs="Segoe UI"/>
          <w:sz w:val="18"/>
          <w:szCs w:val="18"/>
        </w:rPr>
      </w:pPr>
      <w:r w:rsidRPr="00870C17">
        <w:t>11.4 The IUI must have displays to indicate all measured values. </w:t>
      </w:r>
    </w:p>
    <w:p w14:paraId="5EDA9285" w14:textId="77777777" w:rsidR="00870C17" w:rsidRDefault="00870C17" w:rsidP="00870C17">
      <w:r w:rsidRPr="00870C17">
        <w:t>11.5 The IUI displays must display values with English units. </w:t>
      </w:r>
    </w:p>
    <w:p w14:paraId="19F600DF" w14:textId="77777777" w:rsidR="00870C17" w:rsidRDefault="00870C17" w:rsidP="6A7910B8"/>
    <w:p w14:paraId="534F5505" w14:textId="43862E37" w:rsidR="009A77D0" w:rsidRDefault="3905991E" w:rsidP="00870C17">
      <w:r>
        <w:t xml:space="preserve">Requirement 11.1 </w:t>
      </w:r>
      <w:r w:rsidR="00013295">
        <w:t>supports</w:t>
      </w:r>
      <w:r>
        <w:t xml:space="preserve"> </w:t>
      </w:r>
      <w:r w:rsidR="4AD19940">
        <w:t xml:space="preserve">system </w:t>
      </w:r>
      <w:r w:rsidR="62E7559F">
        <w:t>requirement 3.</w:t>
      </w:r>
      <w:r w:rsidR="00570B51">
        <w:t>2</w:t>
      </w:r>
      <w:r w:rsidR="00E92001">
        <w:t xml:space="preserve"> outlining</w:t>
      </w:r>
      <w:r w:rsidR="0097932D">
        <w:t xml:space="preserve"> that there will be a pressure gauge </w:t>
      </w:r>
      <w:r w:rsidR="73A5A229">
        <w:t xml:space="preserve">to detect a change in pressure in the hydrogen piping, </w:t>
      </w:r>
      <w:r w:rsidR="003E20BF">
        <w:t>indicat</w:t>
      </w:r>
      <w:r w:rsidR="00B93FC7">
        <w:t>ing</w:t>
      </w:r>
      <w:r w:rsidR="73A5A229">
        <w:t xml:space="preserve"> </w:t>
      </w:r>
      <w:r w:rsidR="4AD19940">
        <w:t xml:space="preserve">production of hydrogen. </w:t>
      </w:r>
    </w:p>
    <w:p w14:paraId="2CFA1DE6" w14:textId="77777777" w:rsidR="004319F2" w:rsidRDefault="004319F2" w:rsidP="00870C17"/>
    <w:p w14:paraId="6CDB791F" w14:textId="0C4B9E9F" w:rsidR="00E245C8" w:rsidRDefault="004319F2" w:rsidP="00870C17">
      <w:r>
        <w:t xml:space="preserve">Requirement 11.2 </w:t>
      </w:r>
      <w:r w:rsidR="00EE33CC">
        <w:t>supports</w:t>
      </w:r>
      <w:r>
        <w:t xml:space="preserve"> system requirement </w:t>
      </w:r>
      <w:r w:rsidR="00E16CF4">
        <w:t>3.</w:t>
      </w:r>
      <w:r w:rsidR="007B20B6">
        <w:t>3</w:t>
      </w:r>
      <w:r w:rsidR="00E16CF4">
        <w:t xml:space="preserve"> </w:t>
      </w:r>
      <w:r w:rsidR="00CC689C">
        <w:t>by</w:t>
      </w:r>
      <w:r w:rsidR="00B9246B">
        <w:t xml:space="preserve"> detect</w:t>
      </w:r>
      <w:r w:rsidR="00CC689C">
        <w:t>ing</w:t>
      </w:r>
      <w:r w:rsidR="00B9246B">
        <w:t xml:space="preserve"> the change in mass in the storage system before and after hydrogen loading</w:t>
      </w:r>
      <w:r w:rsidR="00431AF9">
        <w:t xml:space="preserve"> using the </w:t>
      </w:r>
      <w:r w:rsidR="00B9246B">
        <w:t xml:space="preserve">scale </w:t>
      </w:r>
      <w:r w:rsidR="00431AF9">
        <w:t>required by this subsystem requirement.</w:t>
      </w:r>
    </w:p>
    <w:p w14:paraId="56E61664" w14:textId="77777777" w:rsidR="00E245C8" w:rsidRDefault="00E245C8" w:rsidP="00870C17"/>
    <w:p w14:paraId="3DA4E247" w14:textId="5C571555" w:rsidR="00183BC8" w:rsidRDefault="00E245C8" w:rsidP="00870C17">
      <w:r>
        <w:t xml:space="preserve">Requirement 11.3 </w:t>
      </w:r>
      <w:r w:rsidR="00431AF9">
        <w:t>supports</w:t>
      </w:r>
      <w:r>
        <w:t xml:space="preserve"> system requirement </w:t>
      </w:r>
      <w:r w:rsidR="004D4655">
        <w:t xml:space="preserve">3.1.3 </w:t>
      </w:r>
      <w:r w:rsidR="00431AF9">
        <w:t>by using</w:t>
      </w:r>
      <w:r w:rsidR="000D7EAC">
        <w:t xml:space="preserve"> a</w:t>
      </w:r>
      <w:r w:rsidR="00B7305F">
        <w:t>n</w:t>
      </w:r>
      <w:r w:rsidR="000D7EAC">
        <w:t xml:space="preserve"> </w:t>
      </w:r>
      <w:r w:rsidR="00812037">
        <w:t>infographic</w:t>
      </w:r>
      <w:r w:rsidR="00431AF9">
        <w:t xml:space="preserve"> </w:t>
      </w:r>
      <w:r w:rsidR="00F13C10">
        <w:t>as</w:t>
      </w:r>
      <w:r w:rsidR="004D4655">
        <w:t xml:space="preserve"> the </w:t>
      </w:r>
      <w:r w:rsidR="00F13C10">
        <w:t>demonstrator</w:t>
      </w:r>
      <w:r w:rsidR="00B7305F">
        <w:t>’</w:t>
      </w:r>
      <w:r w:rsidR="00F13C10">
        <w:t xml:space="preserve">s </w:t>
      </w:r>
      <w:r w:rsidR="000D7EAC">
        <w:t>learning feature</w:t>
      </w:r>
      <w:r w:rsidR="00F13C10">
        <w:t>. This infographic display</w:t>
      </w:r>
      <w:r w:rsidR="00210118">
        <w:t>s</w:t>
      </w:r>
      <w:r w:rsidR="000D7EAC">
        <w:t xml:space="preserve"> the </w:t>
      </w:r>
      <w:r w:rsidR="00C43A7E">
        <w:t xml:space="preserve">different production, storage, and use cases for </w:t>
      </w:r>
      <w:r w:rsidR="000D7EAC">
        <w:t>hydrogen</w:t>
      </w:r>
      <w:r w:rsidR="005514B9">
        <w:t xml:space="preserve">. </w:t>
      </w:r>
    </w:p>
    <w:p w14:paraId="2EECAF21" w14:textId="77777777" w:rsidR="00183BC8" w:rsidRDefault="00183BC8" w:rsidP="00870C17"/>
    <w:p w14:paraId="18B52D8D" w14:textId="7F173F8C" w:rsidR="004319F2" w:rsidRPr="00870C17" w:rsidRDefault="31265C30" w:rsidP="00870C17">
      <w:pPr>
        <w:rPr>
          <w:rFonts w:ascii="Segoe UI" w:hAnsi="Segoe UI" w:cs="Segoe UI"/>
          <w:sz w:val="18"/>
          <w:szCs w:val="18"/>
        </w:rPr>
      </w:pPr>
      <w:r>
        <w:t xml:space="preserve">Requirement 11.4 </w:t>
      </w:r>
      <w:r w:rsidR="4B3192B1">
        <w:t>and 11.</w:t>
      </w:r>
      <w:r w:rsidR="12D2976E">
        <w:t>5</w:t>
      </w:r>
      <w:r w:rsidR="4B3192B1">
        <w:t xml:space="preserve"> </w:t>
      </w:r>
      <w:r w:rsidR="005514B9">
        <w:t>support</w:t>
      </w:r>
      <w:r>
        <w:t xml:space="preserve"> </w:t>
      </w:r>
      <w:r w:rsidR="789DE245">
        <w:t xml:space="preserve">system requirement </w:t>
      </w:r>
      <w:r w:rsidR="783E84E1">
        <w:t xml:space="preserve">3.1.4 </w:t>
      </w:r>
      <w:r w:rsidR="2E9BC1A3">
        <w:t>which requires the measured values to be displayed in English units</w:t>
      </w:r>
      <w:r w:rsidR="4225B7CB">
        <w:t xml:space="preserve">. </w:t>
      </w:r>
      <w:r w:rsidR="662C39A9">
        <w:t xml:space="preserve">In order to </w:t>
      </w:r>
      <w:r w:rsidR="27227A5C">
        <w:t>allow the viewers to ma</w:t>
      </w:r>
      <w:r w:rsidR="588C03FD">
        <w:t xml:space="preserve">ke sense </w:t>
      </w:r>
      <w:r w:rsidR="19C746C4">
        <w:t>of the demonstrator,</w:t>
      </w:r>
      <w:r w:rsidR="2BBDCD00">
        <w:t xml:space="preserve"> </w:t>
      </w:r>
      <w:r w:rsidR="7BD73840">
        <w:t xml:space="preserve">the measured values must be displayed to the user. Since most viewers would be familiar with the English unit system, this </w:t>
      </w:r>
      <w:r w:rsidR="00885BBD">
        <w:t>allow</w:t>
      </w:r>
      <w:r w:rsidR="00120701">
        <w:t>s</w:t>
      </w:r>
      <w:r w:rsidR="69439C01">
        <w:t xml:space="preserve"> the most users to understand the measurements. </w:t>
      </w:r>
    </w:p>
    <w:p w14:paraId="25AF90FF" w14:textId="77777777" w:rsidR="00FE0807" w:rsidRDefault="00FE0807" w:rsidP="00FE0807"/>
    <w:p w14:paraId="11D90D1E" w14:textId="42C3ED82" w:rsidR="001C21D4" w:rsidRPr="00D24880" w:rsidRDefault="001C21D4" w:rsidP="00D24880">
      <w:pPr>
        <w:rPr>
          <w:b/>
          <w:sz w:val="28"/>
          <w:szCs w:val="28"/>
        </w:rPr>
      </w:pPr>
      <w:r w:rsidRPr="00D24880">
        <w:rPr>
          <w:b/>
          <w:sz w:val="28"/>
          <w:szCs w:val="28"/>
        </w:rPr>
        <w:t>Governing Equations</w:t>
      </w:r>
    </w:p>
    <w:p w14:paraId="3985F978" w14:textId="68042496" w:rsidR="00FE0807" w:rsidRDefault="4D88A116" w:rsidP="00FE0807">
      <w:r>
        <w:t xml:space="preserve">The governing equations for the </w:t>
      </w:r>
      <w:r w:rsidR="00917AF6">
        <w:t>IUI</w:t>
      </w:r>
      <w:r>
        <w:t xml:space="preserve"> consist of methods of measuring flow and </w:t>
      </w:r>
      <w:r w:rsidR="78308BD2">
        <w:t xml:space="preserve">measuring the mass of </w:t>
      </w:r>
      <w:r w:rsidR="7F9EC497">
        <w:t>hydrogen throughout the material storage system.</w:t>
      </w:r>
      <w:r w:rsidR="5155ADDE">
        <w:t xml:space="preserve"> The main governing equation </w:t>
      </w:r>
      <w:r w:rsidR="6A9EF31F">
        <w:t>for</w:t>
      </w:r>
      <w:r w:rsidR="002B1465">
        <w:t xml:space="preserve"> </w:t>
      </w:r>
      <w:r w:rsidR="5155ADDE">
        <w:t xml:space="preserve">the pressure gauge is the </w:t>
      </w:r>
      <w:r w:rsidR="69D801CE">
        <w:t>Ideal Gas Law</w:t>
      </w:r>
      <w:r w:rsidR="00936652">
        <w:t xml:space="preserve">, equation number </w:t>
      </w:r>
      <w:r w:rsidR="00AF61B2">
        <w:t>22</w:t>
      </w:r>
      <w:r w:rsidR="005514B9">
        <w:t xml:space="preserve"> below</w:t>
      </w:r>
      <w:r w:rsidR="69D801CE">
        <w:t xml:space="preserve">. </w:t>
      </w:r>
    </w:p>
    <w:p w14:paraId="2DF561AD" w14:textId="77777777" w:rsidR="00325DF4" w:rsidRDefault="00325DF4" w:rsidP="00FE0807"/>
    <w:p w14:paraId="784C604F" w14:textId="612593C0" w:rsidR="53D5CBC8" w:rsidRPr="00BE37C4" w:rsidRDefault="00011BC6" w:rsidP="00D0638F">
      <w:pPr>
        <w:jc w:val="right"/>
      </w:pPr>
      <m:oMath>
        <m:r>
          <w:rPr>
            <w:rFonts w:ascii="Cambria Math" w:hAnsi="Cambria Math"/>
          </w:rPr>
          <m:t>PV=mRT </m:t>
        </m:r>
      </m:oMath>
      <w:r w:rsidR="00BE37C4">
        <w:tab/>
      </w:r>
      <w:r w:rsidR="00D0638F">
        <w:tab/>
      </w:r>
      <w:r w:rsidR="00D0638F">
        <w:tab/>
      </w:r>
      <w:r w:rsidR="00D0638F">
        <w:tab/>
      </w:r>
      <w:r w:rsidR="00D0638F">
        <w:tab/>
      </w:r>
      <w:r w:rsidR="005514B9">
        <w:t>(</w:t>
      </w:r>
      <w:r w:rsidR="00AF61B2">
        <w:t>22</w:t>
      </w:r>
      <w:r w:rsidR="005514B9">
        <w:t>)</w:t>
      </w:r>
    </w:p>
    <w:p w14:paraId="3E034B8D" w14:textId="3C1E98B2" w:rsidR="00DB1757" w:rsidRPr="00DB1757" w:rsidRDefault="00DB1757" w:rsidP="00680E58">
      <w:pPr>
        <w:ind w:left="720" w:firstLine="720"/>
      </w:pPr>
      <w:r>
        <w:t>Where:</w:t>
      </w:r>
    </w:p>
    <w:p w14:paraId="2C5CF88A" w14:textId="666FFCCF" w:rsidR="53D5CBC8" w:rsidRDefault="0000333B" w:rsidP="00680E58">
      <w:pPr>
        <w:ind w:left="2160"/>
      </w:pPr>
      <m:oMath>
        <m:r>
          <w:rPr>
            <w:rFonts w:ascii="Cambria Math" w:hAnsi="Cambria Math"/>
          </w:rPr>
          <m:t>P </m:t>
        </m:r>
      </m:oMath>
      <w:r w:rsidR="285068EB">
        <w:t xml:space="preserve"> = Absolute Pressure of gas (KPa)</w:t>
      </w:r>
    </w:p>
    <w:p w14:paraId="38D99F8C" w14:textId="7E7E7DB4" w:rsidR="285068EB" w:rsidRDefault="0000333B" w:rsidP="00680E58">
      <w:pPr>
        <w:ind w:left="2160"/>
      </w:pPr>
      <m:oMath>
        <m:r>
          <w:rPr>
            <w:rFonts w:ascii="Cambria Math" w:hAnsi="Cambria Math"/>
          </w:rPr>
          <m:t>V </m:t>
        </m:r>
      </m:oMath>
      <w:r w:rsidR="75E1C445">
        <w:t xml:space="preserve"> = Volume of</w:t>
      </w:r>
      <w:r w:rsidR="582E5A46">
        <w:t xml:space="preserve"> gas (L)</w:t>
      </w:r>
    </w:p>
    <w:p w14:paraId="64ECF63E" w14:textId="1ABBAFBD" w:rsidR="582E5A46" w:rsidRDefault="000722B6" w:rsidP="00680E58">
      <w:pPr>
        <w:ind w:left="2160"/>
      </w:pPr>
      <m:oMath>
        <m:r>
          <w:rPr>
            <w:rFonts w:ascii="Cambria Math" w:hAnsi="Cambria Math"/>
          </w:rPr>
          <m:t>m </m:t>
        </m:r>
      </m:oMath>
      <w:r w:rsidR="582E5A46">
        <w:t xml:space="preserve"> = </w:t>
      </w:r>
      <w:r w:rsidR="002B1465">
        <w:t>Mass</w:t>
      </w:r>
      <w:r w:rsidR="582E5A46">
        <w:t xml:space="preserve"> of gas (g)</w:t>
      </w:r>
    </w:p>
    <w:p w14:paraId="6B189001" w14:textId="5A78E118" w:rsidR="582E5A46" w:rsidRDefault="0000333B" w:rsidP="00680E58">
      <w:pPr>
        <w:ind w:left="2160"/>
      </w:pPr>
      <m:oMath>
        <m:r>
          <w:rPr>
            <w:rFonts w:ascii="Cambria Math" w:hAnsi="Cambria Math"/>
          </w:rPr>
          <m:t>R </m:t>
        </m:r>
      </m:oMath>
      <w:r w:rsidR="582E5A46">
        <w:t>= Ideal gas constant (KJ/Kg*K)</w:t>
      </w:r>
      <w:r w:rsidR="3CCE8C91">
        <w:t>, Hydrogen = 4.124 KJ/Kg*K</w:t>
      </w:r>
    </w:p>
    <w:p w14:paraId="2571C1A5" w14:textId="2A27AA3F" w:rsidR="582E5A46" w:rsidRDefault="0000333B" w:rsidP="00680E58">
      <w:pPr>
        <w:ind w:left="2160"/>
      </w:pPr>
      <m:oMath>
        <m:r>
          <w:rPr>
            <w:rFonts w:ascii="Cambria Math" w:hAnsi="Cambria Math"/>
          </w:rPr>
          <m:t>T </m:t>
        </m:r>
      </m:oMath>
      <w:r w:rsidR="582E5A46">
        <w:t xml:space="preserve"> = Absolute temperature of gas (K)</w:t>
      </w:r>
    </w:p>
    <w:p w14:paraId="31E1256F" w14:textId="77777777" w:rsidR="00D9421D" w:rsidRDefault="00D9421D" w:rsidP="00D9421D"/>
    <w:p w14:paraId="6073926D" w14:textId="3490C1E1" w:rsidR="00D9421D" w:rsidRDefault="00D9421D" w:rsidP="00D9421D">
      <w:r>
        <w:t>Using this equation, we can read the pressure given on the pressure gauge, and assuming a constant volume that we are measuring and a constant temperature, we can calculate how many grams of hydrogen are present within the section of our system</w:t>
      </w:r>
      <w:r w:rsidR="00042FFC">
        <w:t xml:space="preserve">. This can be used to </w:t>
      </w:r>
      <w:r w:rsidR="00F85F09">
        <w:t xml:space="preserve">measure a production rate of the electrolysis unit so we can verify our production requirements. This can also be used to verify when the material storage is full, as the </w:t>
      </w:r>
      <w:r w:rsidR="0098344C">
        <w:t xml:space="preserve">pressure </w:t>
      </w:r>
      <w:r w:rsidR="00A64766">
        <w:t xml:space="preserve">in the system </w:t>
      </w:r>
      <w:r w:rsidR="0098344C">
        <w:t>would begin to rise again</w:t>
      </w:r>
      <w:r w:rsidR="00A64766">
        <w:t xml:space="preserve">. </w:t>
      </w:r>
    </w:p>
    <w:p w14:paraId="600C6CD3" w14:textId="77777777" w:rsidR="00FE0807" w:rsidRDefault="00FE0807" w:rsidP="00FE0807"/>
    <w:p w14:paraId="75E6CFB8" w14:textId="110E0D74" w:rsidR="001C21D4" w:rsidRPr="00D24880" w:rsidRDefault="001C21D4" w:rsidP="00D24880">
      <w:pPr>
        <w:rPr>
          <w:b/>
          <w:sz w:val="28"/>
          <w:szCs w:val="28"/>
        </w:rPr>
      </w:pPr>
      <w:r w:rsidRPr="00D24880">
        <w:rPr>
          <w:b/>
          <w:sz w:val="28"/>
          <w:szCs w:val="28"/>
        </w:rPr>
        <w:t>Subsystem Verification Plans</w:t>
      </w:r>
    </w:p>
    <w:p w14:paraId="1406D398" w14:textId="5C4C42FC" w:rsidR="314D2FA1" w:rsidRDefault="5F62DE04" w:rsidP="314D2FA1">
      <w:r>
        <w:t xml:space="preserve">To verify the effectiveness of the </w:t>
      </w:r>
      <w:r w:rsidR="00917AF6">
        <w:t>IUI</w:t>
      </w:r>
      <w:r>
        <w:t xml:space="preserve">, </w:t>
      </w:r>
      <w:r w:rsidR="7A2A7E92">
        <w:t xml:space="preserve">ERH2 will conduct </w:t>
      </w:r>
      <w:r w:rsidR="0E1F4B7B">
        <w:t xml:space="preserve">a verification </w:t>
      </w:r>
      <w:r w:rsidR="5F6B1996">
        <w:t>test</w:t>
      </w:r>
      <w:r w:rsidR="0E1F4B7B">
        <w:t xml:space="preserve">. </w:t>
      </w:r>
      <w:r w:rsidR="6D331DB6">
        <w:t>A group</w:t>
      </w:r>
      <w:r>
        <w:t xml:space="preserve"> with no background knowledge </w:t>
      </w:r>
      <w:r w:rsidR="6D331DB6">
        <w:t xml:space="preserve">will be brought in </w:t>
      </w:r>
      <w:r>
        <w:t xml:space="preserve">to </w:t>
      </w:r>
      <w:r w:rsidR="6D331DB6">
        <w:t xml:space="preserve">view </w:t>
      </w:r>
      <w:r>
        <w:t xml:space="preserve">the project and </w:t>
      </w:r>
      <w:r w:rsidR="6D331DB6">
        <w:t>gather</w:t>
      </w:r>
      <w:r>
        <w:t xml:space="preserve"> feedback </w:t>
      </w:r>
      <w:r w:rsidR="6D331DB6">
        <w:t>afterwards</w:t>
      </w:r>
      <w:r>
        <w:t>.</w:t>
      </w:r>
      <w:r w:rsidR="7275193F">
        <w:t xml:space="preserve"> This allows ERH2 to verify that the project is understandable and serves its main role as an educational demonstrator. If the results indicate that the system is not an effective demonstrator,</w:t>
      </w:r>
      <w:r w:rsidR="3B201FEF">
        <w:t xml:space="preserve"> plans will be developed to determine what can be improved to increase the effectiveness</w:t>
      </w:r>
      <w:r>
        <w:t xml:space="preserve">. </w:t>
      </w:r>
    </w:p>
    <w:p w14:paraId="0D2B4516" w14:textId="77777777" w:rsidR="00FE0807" w:rsidRDefault="00FE0807" w:rsidP="00FE0807"/>
    <w:p w14:paraId="32BBCEF7" w14:textId="1194E72F" w:rsidR="001C21D4" w:rsidRPr="00D24880" w:rsidRDefault="001C21D4" w:rsidP="00D24880">
      <w:pPr>
        <w:rPr>
          <w:b/>
          <w:sz w:val="28"/>
          <w:szCs w:val="28"/>
        </w:rPr>
      </w:pPr>
      <w:r w:rsidRPr="00D24880">
        <w:rPr>
          <w:b/>
          <w:sz w:val="28"/>
          <w:szCs w:val="28"/>
        </w:rPr>
        <w:t>Subsystem Summary</w:t>
      </w:r>
    </w:p>
    <w:p w14:paraId="291876B3" w14:textId="6FE8F146" w:rsidR="3E39C652" w:rsidRDefault="5B0092A9" w:rsidP="3E39C652">
      <w:r>
        <w:t xml:space="preserve">The </w:t>
      </w:r>
      <w:r w:rsidR="00917AF6">
        <w:t>IUI</w:t>
      </w:r>
      <w:r>
        <w:t xml:space="preserve"> is a critical subsystem of our project because it allows the audience to fully understand what </w:t>
      </w:r>
      <w:r w:rsidR="63563E4F">
        <w:t>the</w:t>
      </w:r>
      <w:r>
        <w:t xml:space="preserve"> </w:t>
      </w:r>
      <w:r w:rsidR="006F2032">
        <w:t>system</w:t>
      </w:r>
      <w:r>
        <w:t xml:space="preserve"> is </w:t>
      </w:r>
      <w:r w:rsidR="00450D1A">
        <w:t>doing</w:t>
      </w:r>
      <w:r w:rsidR="0ABAF7BA">
        <w:t xml:space="preserve">. </w:t>
      </w:r>
      <w:r w:rsidR="15F028F9">
        <w:t xml:space="preserve">Without the </w:t>
      </w:r>
      <w:r w:rsidR="00450D1A">
        <w:t>measurement</w:t>
      </w:r>
      <w:r w:rsidR="15F028F9">
        <w:t xml:space="preserve"> displays or the final hydrogen gas demonstrator, it would make it very difficult for the audience to understand what is happening. Because hydrogen gas is not visible to the human eye, </w:t>
      </w:r>
      <w:r w:rsidR="167BE190">
        <w:t xml:space="preserve">the Interactive User Interface includes a pressure gauge, a scale, a hydrogen demonstrator, and </w:t>
      </w:r>
      <w:r w:rsidR="00855472">
        <w:t>measurement</w:t>
      </w:r>
      <w:r w:rsidR="167BE190">
        <w:t xml:space="preserve"> readouts all in </w:t>
      </w:r>
      <w:r w:rsidR="48AAB2A9">
        <w:t>English</w:t>
      </w:r>
      <w:r w:rsidR="167BE190">
        <w:t xml:space="preserve"> units, to allow the audience to understand where there is hydrogen </w:t>
      </w:r>
      <w:r w:rsidR="00855472">
        <w:t>in the system</w:t>
      </w:r>
      <w:r w:rsidR="167BE190">
        <w:t xml:space="preserve"> an</w:t>
      </w:r>
      <w:r w:rsidR="14BD3A8A">
        <w:t xml:space="preserve">d try to understand how much there is. </w:t>
      </w:r>
    </w:p>
    <w:p w14:paraId="31E1D9AB" w14:textId="77777777" w:rsidR="001C21D4" w:rsidRPr="001C21D4" w:rsidRDefault="001C21D4" w:rsidP="001C21D4"/>
    <w:p w14:paraId="7AD2D500" w14:textId="0E84FF4F" w:rsidR="00454522" w:rsidRDefault="00454522" w:rsidP="00411756">
      <w:pPr>
        <w:pStyle w:val="Heading1"/>
      </w:pPr>
      <w:bookmarkStart w:id="122" w:name="_Toc121574927"/>
      <w:bookmarkStart w:id="123" w:name="_Toc121686616"/>
      <w:r>
        <w:t>Conclusion</w:t>
      </w:r>
      <w:bookmarkEnd w:id="122"/>
      <w:bookmarkEnd w:id="123"/>
    </w:p>
    <w:p w14:paraId="7436E10E" w14:textId="1620A3FE" w:rsidR="00454522" w:rsidRDefault="025EB73F">
      <w:r>
        <w:t>The ERH2 demonstrator consists of six subsystems that create and store hydrogen to run the ERAU f</w:t>
      </w:r>
      <w:r w:rsidR="1BB9E3D4">
        <w:t xml:space="preserve">uel cell.  </w:t>
      </w:r>
    </w:p>
    <w:p w14:paraId="3EE7FE03" w14:textId="77777777" w:rsidR="000264AB" w:rsidRDefault="000264AB"/>
    <w:p w14:paraId="3D6F2C38" w14:textId="245E3817" w:rsidR="00C611C4" w:rsidRPr="00C611C4" w:rsidRDefault="00B12512" w:rsidP="00F25768">
      <w:pPr>
        <w:pStyle w:val="Heading1"/>
      </w:pPr>
      <w:bookmarkStart w:id="124" w:name="_Toc121574928"/>
      <w:bookmarkStart w:id="125" w:name="_Toc121686617"/>
      <w:r>
        <w:t>Acknowledgements</w:t>
      </w:r>
      <w:bookmarkEnd w:id="124"/>
      <w:bookmarkEnd w:id="125"/>
    </w:p>
    <w:p w14:paraId="6DD3AA52" w14:textId="53D8A1AC" w:rsidR="00906ECD" w:rsidRPr="00906ECD" w:rsidRDefault="00535D06" w:rsidP="00906ECD">
      <w:r>
        <w:t xml:space="preserve">We would like to thank Dr. </w:t>
      </w:r>
      <w:proofErr w:type="spellStart"/>
      <w:r>
        <w:t>Ozsoy</w:t>
      </w:r>
      <w:proofErr w:type="spellEnd"/>
      <w:r>
        <w:t xml:space="preserve"> and Dr. Lanning for </w:t>
      </w:r>
      <w:r w:rsidR="00A8784B">
        <w:t xml:space="preserve">their help with picking materials and making materials. </w:t>
      </w:r>
      <w:r w:rsidR="00B558CB">
        <w:t xml:space="preserve">Dr. Heine and Dr. Adams </w:t>
      </w:r>
      <w:r w:rsidR="004E0088">
        <w:t xml:space="preserve">for </w:t>
      </w:r>
      <w:r w:rsidR="006B7496">
        <w:t>help</w:t>
      </w:r>
      <w:r w:rsidR="004E0088">
        <w:t>ing</w:t>
      </w:r>
      <w:r w:rsidR="006B7496">
        <w:t xml:space="preserve"> guide </w:t>
      </w:r>
      <w:r w:rsidR="0088223C">
        <w:t xml:space="preserve">the team and </w:t>
      </w:r>
      <w:r w:rsidR="004E0088">
        <w:t xml:space="preserve">giving </w:t>
      </w:r>
      <w:r w:rsidR="0088223C">
        <w:t xml:space="preserve">critical feedback to further </w:t>
      </w:r>
      <w:r w:rsidR="007C442A">
        <w:t>the progress of the project. The AXFAB staff</w:t>
      </w:r>
      <w:r w:rsidR="00A749D6">
        <w:t xml:space="preserve"> </w:t>
      </w:r>
      <w:r w:rsidR="0061085A">
        <w:t>for</w:t>
      </w:r>
      <w:r w:rsidR="00CE5DFF">
        <w:t xml:space="preserve"> useful advice for the build process. </w:t>
      </w:r>
      <w:r w:rsidR="00424A0F">
        <w:t>Dr. Eaton and Dr. DiPietro</w:t>
      </w:r>
      <w:r w:rsidR="00423496">
        <w:t xml:space="preserve"> for </w:t>
      </w:r>
      <w:r w:rsidR="004C49BF">
        <w:t xml:space="preserve">their guidance in trade studies with bacteria. </w:t>
      </w:r>
      <w:r w:rsidR="00EE6FA1">
        <w:t>Finally, Pr</w:t>
      </w:r>
      <w:r w:rsidR="006349F3">
        <w:t>ofessor Schmidt</w:t>
      </w:r>
      <w:r w:rsidR="00D84565">
        <w:t xml:space="preserve"> for helping </w:t>
      </w:r>
      <w:r w:rsidR="0075110F">
        <w:t xml:space="preserve">understand the </w:t>
      </w:r>
      <w:r w:rsidR="00C611C4">
        <w:t xml:space="preserve">chemistry of the material </w:t>
      </w:r>
      <w:commentRangeStart w:id="126"/>
      <w:commentRangeStart w:id="127"/>
      <w:r w:rsidR="00C611C4">
        <w:t>storage</w:t>
      </w:r>
      <w:commentRangeEnd w:id="126"/>
      <w:r w:rsidR="004A28F9">
        <w:rPr>
          <w:rStyle w:val="CommentReference"/>
        </w:rPr>
        <w:commentReference w:id="126"/>
      </w:r>
      <w:commentRangeEnd w:id="127"/>
      <w:r w:rsidR="00080735">
        <w:rPr>
          <w:rStyle w:val="CommentReference"/>
        </w:rPr>
        <w:commentReference w:id="127"/>
      </w:r>
      <w:r w:rsidR="00C611C4">
        <w:t xml:space="preserve">. </w:t>
      </w:r>
    </w:p>
    <w:p w14:paraId="3B5506FE" w14:textId="77777777" w:rsidR="00B12512" w:rsidRPr="00B12512" w:rsidRDefault="00B12512" w:rsidP="00B12512"/>
    <w:p w14:paraId="61FE7508" w14:textId="1C95196A" w:rsidR="00B12512" w:rsidRDefault="00B12512" w:rsidP="00B12512">
      <w:pPr>
        <w:pStyle w:val="Heading1"/>
      </w:pPr>
      <w:bookmarkStart w:id="128" w:name="_Ref119597946"/>
      <w:bookmarkStart w:id="129" w:name="_Ref119597966"/>
      <w:bookmarkStart w:id="130" w:name="_Toc121574929"/>
      <w:bookmarkStart w:id="131" w:name="_Toc121686618"/>
      <w:r>
        <w:t>References</w:t>
      </w:r>
      <w:bookmarkEnd w:id="128"/>
      <w:bookmarkEnd w:id="129"/>
      <w:bookmarkEnd w:id="130"/>
      <w:bookmarkEnd w:id="131"/>
    </w:p>
    <w:p w14:paraId="5E53FB09" w14:textId="77777777" w:rsidR="00B12512" w:rsidRDefault="00B12512" w:rsidP="00A753A6">
      <w:pPr>
        <w:pStyle w:val="Heading1"/>
      </w:pPr>
    </w:p>
    <w:p w14:paraId="041BAAE0" w14:textId="77777777" w:rsidR="00E31A7A" w:rsidRPr="00E31A7A" w:rsidRDefault="00E31A7A" w:rsidP="00E31A7A">
      <w:pPr>
        <w:pStyle w:val="Bibliography"/>
      </w:pPr>
      <w:r>
        <w:fldChar w:fldCharType="begin"/>
      </w:r>
      <w:r>
        <w:instrText xml:space="preserve"> ADDIN ZOTERO_BIBL {"uncited":[],"omitted":[],"custom":[]} CSL_BIBLIOGRAPHY </w:instrText>
      </w:r>
      <w:r>
        <w:fldChar w:fldCharType="separate"/>
      </w:r>
      <w:r w:rsidRPr="00E31A7A">
        <w:t>[1]</w:t>
      </w:r>
      <w:r w:rsidRPr="00E31A7A">
        <w:tab/>
        <w:t xml:space="preserve">A. Murali, M. Sakar, S. Priya, R. J. Bensingh, and M. A. Kader, “Graphitic-Carbon Nitride for Hydrogen Storage,” in </w:t>
      </w:r>
      <w:r w:rsidRPr="00E31A7A">
        <w:rPr>
          <w:i/>
          <w:iCs/>
        </w:rPr>
        <w:t>Nanoscale Graphitic Carbon Nitride</w:t>
      </w:r>
      <w:r w:rsidRPr="00E31A7A">
        <w:t>, Elsevier, 2022, pp. 487–514. doi: 10.1016/B978-0-12-823034-3.00017-0.</w:t>
      </w:r>
    </w:p>
    <w:p w14:paraId="347710F8" w14:textId="77777777" w:rsidR="00E31A7A" w:rsidRPr="00E31A7A" w:rsidRDefault="00E31A7A" w:rsidP="00E31A7A">
      <w:pPr>
        <w:pStyle w:val="Bibliography"/>
      </w:pPr>
      <w:r w:rsidRPr="00E31A7A">
        <w:t>[2]</w:t>
      </w:r>
      <w:r w:rsidRPr="00E31A7A">
        <w:tab/>
        <w:t>“Nichrome Wire Data Sheet,” p. 1.</w:t>
      </w:r>
    </w:p>
    <w:p w14:paraId="56D2B968" w14:textId="77777777" w:rsidR="00E31A7A" w:rsidRPr="00E31A7A" w:rsidRDefault="00E31A7A" w:rsidP="00E31A7A">
      <w:pPr>
        <w:pStyle w:val="Bibliography"/>
      </w:pPr>
      <w:r w:rsidRPr="00E31A7A">
        <w:t>[3]</w:t>
      </w:r>
      <w:r w:rsidRPr="00E31A7A">
        <w:tab/>
        <w:t>P. Bryson, “Heating a Nichrome Wire with Math | Brysonics.” http://www.brysonics.com/heating-a-nichrome-wire-with-math/ (accessed Dec. 10, 2022).</w:t>
      </w:r>
    </w:p>
    <w:p w14:paraId="6D1FB746" w14:textId="77777777" w:rsidR="00E31A7A" w:rsidRPr="00E31A7A" w:rsidRDefault="00E31A7A" w:rsidP="00E31A7A">
      <w:pPr>
        <w:pStyle w:val="Bibliography"/>
      </w:pPr>
      <w:r w:rsidRPr="00E31A7A">
        <w:t>[4]</w:t>
      </w:r>
      <w:r w:rsidRPr="00E31A7A">
        <w:tab/>
        <w:t>“Convection Heat Transfer Coefficient - an overview | ScienceDirect Topics.” https://www.sciencedirect.com/topics/engineering/convection-heat-transfer-coefficient (accessed Dec. 11, 2022).</w:t>
      </w:r>
    </w:p>
    <w:p w14:paraId="74C6F93B" w14:textId="77777777" w:rsidR="00E31A7A" w:rsidRPr="00E31A7A" w:rsidRDefault="00E31A7A" w:rsidP="00E31A7A">
      <w:pPr>
        <w:pStyle w:val="Bibliography"/>
      </w:pPr>
      <w:r w:rsidRPr="00E31A7A">
        <w:t>[5]</w:t>
      </w:r>
      <w:r w:rsidRPr="00E31A7A">
        <w:tab/>
        <w:t xml:space="preserve">Y. A. Çengel and A. J. Ghajar, </w:t>
      </w:r>
      <w:r w:rsidRPr="00E31A7A">
        <w:rPr>
          <w:i/>
          <w:iCs/>
        </w:rPr>
        <w:t>Heat and mass transfer: fundamentals &amp; applications</w:t>
      </w:r>
      <w:r w:rsidRPr="00E31A7A">
        <w:t>, Fifth edition. New York, NY: McGraw Hill Education, 2015.</w:t>
      </w:r>
    </w:p>
    <w:p w14:paraId="10542F91" w14:textId="77777777" w:rsidR="00E31A7A" w:rsidRPr="00E31A7A" w:rsidRDefault="00E31A7A" w:rsidP="00E31A7A">
      <w:pPr>
        <w:pStyle w:val="Bibliography"/>
      </w:pPr>
      <w:r w:rsidRPr="00E31A7A">
        <w:t>[6]</w:t>
      </w:r>
      <w:r w:rsidRPr="00E31A7A">
        <w:tab/>
        <w:t xml:space="preserve">J. C. Day, M. K. Zemler, M. J. Traum, and S. K. S. Boetcher, “Laminar Natural Convection From Isothermal Vertical Cylinders: Revisting a Classical Subject,” </w:t>
      </w:r>
      <w:r w:rsidRPr="00E31A7A">
        <w:rPr>
          <w:i/>
          <w:iCs/>
        </w:rPr>
        <w:t>J. Heat Transf.</w:t>
      </w:r>
      <w:r w:rsidRPr="00E31A7A">
        <w:t>, vol. 135, no. 2, p. 022505, Feb. 2013, doi: 10.1115/1.4007421.</w:t>
      </w:r>
    </w:p>
    <w:p w14:paraId="08B18D25" w14:textId="77777777" w:rsidR="00E31A7A" w:rsidRPr="00E31A7A" w:rsidRDefault="00E31A7A" w:rsidP="00E31A7A">
      <w:pPr>
        <w:pStyle w:val="Bibliography"/>
      </w:pPr>
      <w:r w:rsidRPr="00E31A7A">
        <w:t>[7]</w:t>
      </w:r>
      <w:r w:rsidRPr="00E31A7A">
        <w:tab/>
        <w:t>“Copper Tubing for Drinking Water, Low-Pressure, 3/8 Tube Size, 1/2" OD | McMaster-Carr.” https://www.mcmaster.com/5175K133/ (accessed Dec. 11, 2022).</w:t>
      </w:r>
    </w:p>
    <w:p w14:paraId="1E807226" w14:textId="77777777" w:rsidR="00E31A7A" w:rsidRPr="00E31A7A" w:rsidRDefault="00E31A7A" w:rsidP="00E31A7A">
      <w:pPr>
        <w:pStyle w:val="Bibliography"/>
      </w:pPr>
      <w:r w:rsidRPr="00E31A7A">
        <w:t>[8]</w:t>
      </w:r>
      <w:r w:rsidRPr="00E31A7A">
        <w:tab/>
        <w:t>“Air - Density, Specific Weight and Thermal Expansion Coefficient vs. Temperature and Pressure.” https://www.engineeringtoolbox.com/air-density-specific-weight-d_600.html (accessed Dec. 11, 2022).</w:t>
      </w:r>
    </w:p>
    <w:p w14:paraId="40A7EE00" w14:textId="77777777" w:rsidR="00E31A7A" w:rsidRPr="00E31A7A" w:rsidRDefault="00E31A7A" w:rsidP="00E31A7A">
      <w:pPr>
        <w:pStyle w:val="Bibliography"/>
      </w:pPr>
      <w:r w:rsidRPr="00E31A7A">
        <w:t>[9]</w:t>
      </w:r>
      <w:r w:rsidRPr="00E31A7A">
        <w:tab/>
        <w:t>“Metals, Metallic Elements and Alloys - Thermal Conductivities.” https://www.engineeringtoolbox.com/thermal-conductivity-metals-d_858.html (accessed Dec. 11, 2022).</w:t>
      </w:r>
    </w:p>
    <w:p w14:paraId="056259CF" w14:textId="77777777" w:rsidR="00E31A7A" w:rsidRPr="00E31A7A" w:rsidRDefault="00E31A7A" w:rsidP="00E31A7A">
      <w:pPr>
        <w:pStyle w:val="Bibliography"/>
      </w:pPr>
      <w:r w:rsidRPr="00E31A7A">
        <w:t>[10]</w:t>
      </w:r>
      <w:r w:rsidRPr="00E31A7A">
        <w:tab/>
        <w:t>“McMaster-Carr.” https://www.mcmaster.com/ (accessed Dec. 11, 2022).</w:t>
      </w:r>
    </w:p>
    <w:p w14:paraId="179BD9D4" w14:textId="480C5640" w:rsidR="0057588A" w:rsidRPr="00633E7C" w:rsidRDefault="00E31A7A" w:rsidP="00633E7C">
      <w:pPr>
        <w:spacing w:after="160" w:line="259" w:lineRule="auto"/>
        <w:textAlignment w:val="auto"/>
        <w:rPr>
          <w:b/>
          <w:sz w:val="36"/>
          <w:szCs w:val="36"/>
        </w:rPr>
        <w:sectPr w:rsidR="0057588A" w:rsidRPr="00633E7C" w:rsidSect="006723D4">
          <w:headerReference w:type="default" r:id="rId39"/>
          <w:footerReference w:type="default" r:id="rId40"/>
          <w:pgSz w:w="12240" w:h="15840"/>
          <w:pgMar w:top="1440" w:right="1440" w:bottom="1440" w:left="1440" w:header="720" w:footer="720" w:gutter="0"/>
          <w:pgNumType w:start="1"/>
          <w:cols w:space="720"/>
          <w:docGrid w:linePitch="360"/>
        </w:sectPr>
      </w:pPr>
      <w:r>
        <w:fldChar w:fldCharType="end"/>
      </w:r>
    </w:p>
    <w:p w14:paraId="3E7B4437" w14:textId="561D40A8" w:rsidR="00F83970" w:rsidRDefault="00C44ECB" w:rsidP="00A753A6">
      <w:pPr>
        <w:pStyle w:val="Heading1"/>
      </w:pPr>
      <w:bookmarkStart w:id="132" w:name="_Toc121574930"/>
      <w:bookmarkStart w:id="133" w:name="_Toc121686619"/>
      <w:r>
        <w:t>Appendix</w:t>
      </w:r>
      <w:bookmarkEnd w:id="132"/>
      <w:bookmarkEnd w:id="133"/>
    </w:p>
    <w:p w14:paraId="63698943" w14:textId="6FDE7A6B" w:rsidR="00CF22F7" w:rsidRDefault="00A753A6" w:rsidP="00CF22F7">
      <w:pPr>
        <w:pStyle w:val="Heading2"/>
      </w:pPr>
      <w:bookmarkStart w:id="134" w:name="_Ref119597986"/>
      <w:bookmarkStart w:id="135" w:name="_Ref119598031"/>
      <w:bookmarkStart w:id="136" w:name="_Toc121574931"/>
      <w:bookmarkStart w:id="137" w:name="_Toc121686620"/>
      <w:r>
        <w:t xml:space="preserve">Appendix A: </w:t>
      </w:r>
      <w:r w:rsidR="00CF22F7">
        <w:t>Requirements</w:t>
      </w:r>
      <w:bookmarkEnd w:id="134"/>
      <w:bookmarkEnd w:id="135"/>
      <w:bookmarkEnd w:id="136"/>
      <w:bookmarkEnd w:id="137"/>
    </w:p>
    <w:p w14:paraId="743E660E" w14:textId="77777777" w:rsidR="000D2AD2" w:rsidRPr="00D33A6F" w:rsidRDefault="000D2AD2" w:rsidP="000D2AD2">
      <w:pPr>
        <w:rPr>
          <w:b/>
        </w:rPr>
      </w:pPr>
      <w:r w:rsidRPr="00D33A6F">
        <w:rPr>
          <w:b/>
        </w:rPr>
        <w:t>1.0 Function</w:t>
      </w:r>
    </w:p>
    <w:p w14:paraId="18DE0FFD" w14:textId="77777777" w:rsidR="000D2AD2" w:rsidRDefault="000D2AD2" w:rsidP="000D2AD2">
      <w:r w:rsidRPr="1BCEC584">
        <w:t xml:space="preserve">1.1 The system must produce hydrogen gas. </w:t>
      </w:r>
    </w:p>
    <w:p w14:paraId="1A181BC7" w14:textId="0ED49B0D" w:rsidR="000D2AD2" w:rsidRDefault="78714B09" w:rsidP="000D2AD2">
      <w:r>
        <w:t xml:space="preserve">1.1.1 The system </w:t>
      </w:r>
      <w:commentRangeStart w:id="138"/>
      <w:r>
        <w:t xml:space="preserve">must produce </w:t>
      </w:r>
      <w:r w:rsidR="6978C210">
        <w:t xml:space="preserve">at least </w:t>
      </w:r>
      <w:r>
        <w:t>0.02 grams of hydrog</w:t>
      </w:r>
      <w:commentRangeEnd w:id="138"/>
      <w:r w:rsidR="000D2AD2">
        <w:rPr>
          <w:rStyle w:val="CommentReference"/>
        </w:rPr>
        <w:commentReference w:id="138"/>
      </w:r>
      <w:r>
        <w:t xml:space="preserve">en gas to run the fuel cell for 10 minutes at 1 watt. </w:t>
      </w:r>
    </w:p>
    <w:p w14:paraId="29EE63FB" w14:textId="77777777" w:rsidR="000D2AD2" w:rsidRDefault="000D2AD2" w:rsidP="000D2AD2">
      <w:r w:rsidRPr="1BCEC584">
        <w:t>1.</w:t>
      </w:r>
      <w:r>
        <w:t>2</w:t>
      </w:r>
      <w:r w:rsidRPr="1BCEC584">
        <w:t xml:space="preserve"> The system must store </w:t>
      </w:r>
      <w:r>
        <w:t>0.04 grams of hydrogen gas</w:t>
      </w:r>
      <w:r w:rsidRPr="1BCEC584">
        <w:t>.</w:t>
      </w:r>
    </w:p>
    <w:p w14:paraId="397E60FC" w14:textId="77777777" w:rsidR="000D2AD2" w:rsidRDefault="000D2AD2" w:rsidP="000D2AD2">
      <w:r w:rsidRPr="1BCEC584">
        <w:t>1.</w:t>
      </w:r>
      <w:r>
        <w:t>3</w:t>
      </w:r>
      <w:r w:rsidRPr="1BCEC584">
        <w:t xml:space="preserve"> The system must </w:t>
      </w:r>
      <w:r>
        <w:t>use DC power</w:t>
      </w:r>
      <w:r w:rsidRPr="1BCEC584">
        <w:t xml:space="preserve"> </w:t>
      </w:r>
      <w:r>
        <w:t>to</w:t>
      </w:r>
      <w:r w:rsidRPr="1BCEC584">
        <w:t xml:space="preserve"> </w:t>
      </w:r>
      <w:r>
        <w:t>be able to u</w:t>
      </w:r>
      <w:r w:rsidRPr="1BCEC584">
        <w:t>se</w:t>
      </w:r>
      <w:r>
        <w:t xml:space="preserve"> both</w:t>
      </w:r>
      <w:r w:rsidRPr="1BCEC584">
        <w:t xml:space="preserve"> alternative energy sources and </w:t>
      </w:r>
      <w:r>
        <w:t>battery</w:t>
      </w:r>
      <w:r w:rsidRPr="1BCEC584">
        <w:t xml:space="preserve"> power.</w:t>
      </w:r>
      <w:r>
        <w:t xml:space="preserve"> </w:t>
      </w:r>
      <w:r w:rsidRPr="2EB195FE">
        <w:t xml:space="preserve"> </w:t>
      </w:r>
    </w:p>
    <w:p w14:paraId="254710BD" w14:textId="77777777" w:rsidR="00311DDA" w:rsidRDefault="00311DDA" w:rsidP="000D2AD2"/>
    <w:p w14:paraId="405B845B" w14:textId="77777777" w:rsidR="000D2AD2" w:rsidRPr="00D33A6F" w:rsidRDefault="000D2AD2" w:rsidP="000D2AD2">
      <w:pPr>
        <w:rPr>
          <w:b/>
        </w:rPr>
      </w:pPr>
      <w:r w:rsidRPr="00D33A6F">
        <w:rPr>
          <w:b/>
        </w:rPr>
        <w:t>2.0 Safety</w:t>
      </w:r>
    </w:p>
    <w:p w14:paraId="11F1649D" w14:textId="77777777" w:rsidR="000D2AD2" w:rsidRDefault="000D2AD2" w:rsidP="000D2AD2">
      <w:r w:rsidRPr="2EB195FE">
        <w:t xml:space="preserve">2.1 The system must allow for safe extraction of hydrogen gas without risk of </w:t>
      </w:r>
      <w:r>
        <w:t>major leaks</w:t>
      </w:r>
      <w:r w:rsidRPr="2EB195FE">
        <w:t>.</w:t>
      </w:r>
    </w:p>
    <w:p w14:paraId="74AD8E6F" w14:textId="77777777" w:rsidR="000D2AD2" w:rsidRDefault="000D2AD2" w:rsidP="000D2AD2">
      <w:r w:rsidRPr="2EB195FE">
        <w:t>2.2 The system must follow Embry-Riddle Prescott Campus’ safety requirements.</w:t>
      </w:r>
      <w:r>
        <w:t xml:space="preserve"> </w:t>
      </w:r>
      <w:r w:rsidRPr="007F55DC">
        <w:t>https://myerauedu.sharepoint.com/teams/APPM/section-2/Pages/2-4-policy.aspx</w:t>
      </w:r>
    </w:p>
    <w:p w14:paraId="40301812" w14:textId="77777777" w:rsidR="00311DDA" w:rsidRDefault="00311DDA" w:rsidP="000D2AD2"/>
    <w:p w14:paraId="413E2964" w14:textId="77777777" w:rsidR="000D2AD2" w:rsidRPr="00D33A6F" w:rsidRDefault="000D2AD2" w:rsidP="000D2AD2">
      <w:pPr>
        <w:rPr>
          <w:b/>
        </w:rPr>
      </w:pPr>
      <w:r w:rsidRPr="00D33A6F">
        <w:rPr>
          <w:b/>
        </w:rPr>
        <w:t>3.0 Educational</w:t>
      </w:r>
    </w:p>
    <w:p w14:paraId="4B96EBD4" w14:textId="7BBB6EEA" w:rsidR="000D2AD2" w:rsidRDefault="000D2AD2" w:rsidP="000D2AD2">
      <w:r w:rsidRPr="1BCEC584">
        <w:t xml:space="preserve">3.1 The </w:t>
      </w:r>
      <w:r>
        <w:t xml:space="preserve">internal </w:t>
      </w:r>
      <w:r w:rsidRPr="1BCEC584">
        <w:t xml:space="preserve">system </w:t>
      </w:r>
      <w:r>
        <w:t>components should</w:t>
      </w:r>
      <w:r w:rsidRPr="1BCEC584">
        <w:t xml:space="preserve"> be visible.</w:t>
      </w:r>
    </w:p>
    <w:p w14:paraId="77E1EF2A" w14:textId="64B6FE7D" w:rsidR="000D2AD2" w:rsidRPr="007C39DE" w:rsidRDefault="000D2AD2" w:rsidP="000D2AD2">
      <w:r w:rsidRPr="007C39DE">
        <w:t>3.</w:t>
      </w:r>
      <w:r w:rsidR="007C2014">
        <w:t>2</w:t>
      </w:r>
      <w:r w:rsidRPr="5A51DC41">
        <w:rPr>
          <w:color w:val="000000" w:themeColor="text1"/>
        </w:rPr>
        <w:t xml:space="preserve"> </w:t>
      </w:r>
      <w:r w:rsidRPr="007C39DE">
        <w:t xml:space="preserve">The system must </w:t>
      </w:r>
      <w:r>
        <w:t>detect</w:t>
      </w:r>
      <w:r w:rsidRPr="007C39DE">
        <w:t xml:space="preserve"> the </w:t>
      </w:r>
      <w:r>
        <w:t>production</w:t>
      </w:r>
      <w:r w:rsidRPr="007C39DE">
        <w:t xml:space="preserve"> of </w:t>
      </w:r>
      <w:r w:rsidRPr="0062639B">
        <w:t>hydrogen</w:t>
      </w:r>
      <w:r w:rsidRPr="007C39DE">
        <w:t xml:space="preserve"> gas.</w:t>
      </w:r>
    </w:p>
    <w:p w14:paraId="31A12594" w14:textId="1D450871" w:rsidR="000D2AD2" w:rsidRDefault="000D2AD2" w:rsidP="000D2AD2">
      <w:r w:rsidRPr="1BCEC584">
        <w:t>3.</w:t>
      </w:r>
      <w:r w:rsidR="007C2014">
        <w:t>3</w:t>
      </w:r>
      <w:r w:rsidRPr="1BCEC584">
        <w:t xml:space="preserve"> The syst</w:t>
      </w:r>
      <w:r>
        <w:t>e</w:t>
      </w:r>
      <w:r w:rsidRPr="1BCEC584">
        <w:t>m must</w:t>
      </w:r>
      <w:r>
        <w:t xml:space="preserve"> display t</w:t>
      </w:r>
      <w:r w:rsidRPr="1BCEC584">
        <w:t xml:space="preserve">he </w:t>
      </w:r>
      <w:r>
        <w:t>approximate</w:t>
      </w:r>
      <w:r w:rsidRPr="1BCEC584">
        <w:t xml:space="preserve"> amount of hydrogen gas stored</w:t>
      </w:r>
      <w:r>
        <w:t>.</w:t>
      </w:r>
    </w:p>
    <w:p w14:paraId="6B8A478E" w14:textId="77777777" w:rsidR="00253F09" w:rsidRDefault="00253F09" w:rsidP="00253F09">
      <w:r w:rsidRPr="1BCEC584">
        <w:t>3.</w:t>
      </w:r>
      <w:r>
        <w:t>4</w:t>
      </w:r>
      <w:r w:rsidRPr="1BCEC584">
        <w:t xml:space="preserve"> The system </w:t>
      </w:r>
      <w:r>
        <w:t>must</w:t>
      </w:r>
      <w:r w:rsidRPr="1BCEC584">
        <w:t xml:space="preserve"> have</w:t>
      </w:r>
      <w:r>
        <w:t xml:space="preserve"> a</w:t>
      </w:r>
      <w:r w:rsidRPr="1BCEC584">
        <w:t xml:space="preserve"> learning feature about the hydrogen economy and where it could go</w:t>
      </w:r>
      <w:r>
        <w:t xml:space="preserve"> in the future</w:t>
      </w:r>
      <w:r w:rsidRPr="1BCEC584">
        <w:t>.</w:t>
      </w:r>
    </w:p>
    <w:p w14:paraId="3503A0E1" w14:textId="102BB1AA" w:rsidR="000D2AD2" w:rsidRDefault="000D2AD2" w:rsidP="000D2AD2">
      <w:r w:rsidRPr="1BCEC584">
        <w:t>3</w:t>
      </w:r>
      <w:r w:rsidR="000759FE">
        <w:t>.</w:t>
      </w:r>
      <w:r w:rsidR="00FD587A">
        <w:t>5</w:t>
      </w:r>
      <w:r w:rsidRPr="1BCEC584">
        <w:t xml:space="preserve"> The system </w:t>
      </w:r>
      <w:r>
        <w:t>must</w:t>
      </w:r>
      <w:r w:rsidRPr="1BCEC584">
        <w:t xml:space="preserve"> display all </w:t>
      </w:r>
      <w:r>
        <w:t>values used for</w:t>
      </w:r>
      <w:r w:rsidRPr="1BCEC584">
        <w:t xml:space="preserve"> demonstration purposes in English units.</w:t>
      </w:r>
      <w:r>
        <w:t xml:space="preserve"> </w:t>
      </w:r>
    </w:p>
    <w:p w14:paraId="59D5B78F" w14:textId="77777777" w:rsidR="00311DDA" w:rsidRDefault="00311DDA" w:rsidP="000D2AD2">
      <w:pPr>
        <w:rPr>
          <w:b/>
        </w:rPr>
      </w:pPr>
    </w:p>
    <w:p w14:paraId="673F9AF2" w14:textId="3EEE5F95" w:rsidR="000D2AD2" w:rsidRPr="00D33A6F" w:rsidRDefault="000D2AD2" w:rsidP="000D2AD2">
      <w:pPr>
        <w:rPr>
          <w:b/>
        </w:rPr>
      </w:pPr>
      <w:r w:rsidRPr="00D33A6F">
        <w:rPr>
          <w:b/>
        </w:rPr>
        <w:t>4.0 Performance</w:t>
      </w:r>
    </w:p>
    <w:p w14:paraId="0E28337F" w14:textId="7580D8FC" w:rsidR="000D2AD2" w:rsidRDefault="000D2AD2" w:rsidP="000D2AD2">
      <w:r w:rsidRPr="0E2157FD">
        <w:t xml:space="preserve">4.1 The material storage efficiency </w:t>
      </w:r>
      <w:r w:rsidRPr="7C4BB49B">
        <w:t xml:space="preserve">(hydrogen in vs. </w:t>
      </w:r>
      <w:r w:rsidR="00A65DCB">
        <w:t>h</w:t>
      </w:r>
      <w:r w:rsidRPr="7C4BB49B">
        <w:t xml:space="preserve">ydrogen out) must be </w:t>
      </w:r>
      <w:r w:rsidRPr="090A1EDB">
        <w:t xml:space="preserve">at least </w:t>
      </w:r>
      <w:r w:rsidRPr="3958A5A4">
        <w:t xml:space="preserve">50%.  </w:t>
      </w:r>
    </w:p>
    <w:p w14:paraId="061CB642" w14:textId="6C8EBA3D" w:rsidR="000D2AD2" w:rsidRDefault="000D2AD2" w:rsidP="000D2AD2">
      <w:r w:rsidRPr="0D5E6E84">
        <w:t xml:space="preserve">4.2 The system must </w:t>
      </w:r>
      <w:r w:rsidR="00121DDE" w:rsidRPr="0D5E6E84">
        <w:t>weigh</w:t>
      </w:r>
      <w:r w:rsidRPr="0D5E6E84">
        <w:t xml:space="preserve"> less than 25 pounds dry.</w:t>
      </w:r>
    </w:p>
    <w:p w14:paraId="1688C318" w14:textId="77777777" w:rsidR="000D2AD2" w:rsidRDefault="000D2AD2" w:rsidP="000D2AD2">
      <w:r>
        <w:t xml:space="preserve">4.3 </w:t>
      </w:r>
      <w:r>
        <w:rPr>
          <w:rStyle w:val="normaltextrun"/>
          <w:color w:val="000000"/>
          <w:shd w:val="clear" w:color="auto" w:fill="FFFFFF"/>
        </w:rPr>
        <w:t>The material storage to fuel cell system must be able to run for 10 minutes.</w:t>
      </w:r>
      <w:r>
        <w:rPr>
          <w:rStyle w:val="eop"/>
          <w:color w:val="000000"/>
          <w:shd w:val="clear" w:color="auto" w:fill="FFFFFF"/>
        </w:rPr>
        <w:t> </w:t>
      </w:r>
    </w:p>
    <w:p w14:paraId="453212AB" w14:textId="77777777" w:rsidR="00580C39" w:rsidRPr="00580C39" w:rsidRDefault="00580C39" w:rsidP="00580C39">
      <w:pPr>
        <w:rPr>
          <w:rFonts w:ascii="Segoe UI" w:hAnsi="Segoe UI" w:cs="Segoe UI"/>
          <w:sz w:val="18"/>
          <w:szCs w:val="18"/>
        </w:rPr>
      </w:pPr>
      <w:r w:rsidRPr="00580C39">
        <w:t>4.4 All subsystem interfaces must be sealed. </w:t>
      </w:r>
    </w:p>
    <w:p w14:paraId="56ABD2AB" w14:textId="77777777" w:rsidR="00580C39" w:rsidRDefault="00580C39" w:rsidP="00580C39">
      <w:pPr>
        <w:rPr>
          <w:b/>
          <w:bCs/>
        </w:rPr>
      </w:pPr>
    </w:p>
    <w:p w14:paraId="2D02F580" w14:textId="79308D5B" w:rsidR="00580C39" w:rsidRPr="00580C39" w:rsidRDefault="00580C39" w:rsidP="00580C39">
      <w:pPr>
        <w:rPr>
          <w:rFonts w:ascii="Segoe UI" w:hAnsi="Segoe UI" w:cs="Segoe UI"/>
          <w:sz w:val="18"/>
          <w:szCs w:val="18"/>
        </w:rPr>
      </w:pPr>
      <w:r w:rsidRPr="00580C39">
        <w:rPr>
          <w:b/>
          <w:bCs/>
        </w:rPr>
        <w:t>5.0 Human Factor</w:t>
      </w:r>
      <w:r w:rsidRPr="00580C39">
        <w:t> </w:t>
      </w:r>
    </w:p>
    <w:p w14:paraId="6590FEFF" w14:textId="77777777" w:rsidR="00580C39" w:rsidRPr="00580C39" w:rsidRDefault="00580C39" w:rsidP="00580C39">
      <w:pPr>
        <w:rPr>
          <w:rFonts w:ascii="Segoe UI" w:hAnsi="Segoe UI" w:cs="Segoe UI"/>
          <w:sz w:val="18"/>
          <w:szCs w:val="18"/>
        </w:rPr>
      </w:pPr>
      <w:r w:rsidRPr="00580C39">
        <w:t>5.1 The system must operate in a room that has a fire/smoke alarm system if working indoors. </w:t>
      </w:r>
    </w:p>
    <w:p w14:paraId="06937221" w14:textId="77777777" w:rsidR="00580C39" w:rsidRPr="00580C39" w:rsidRDefault="00580C39" w:rsidP="00580C39">
      <w:pPr>
        <w:rPr>
          <w:rFonts w:ascii="Segoe UI" w:hAnsi="Segoe UI" w:cs="Segoe UI"/>
          <w:sz w:val="18"/>
          <w:szCs w:val="18"/>
        </w:rPr>
      </w:pPr>
      <w:r w:rsidRPr="00580C39">
        <w:t>5.2 The system should have a simple on/off switch for operation.  </w:t>
      </w:r>
    </w:p>
    <w:p w14:paraId="3E35D38B" w14:textId="77777777" w:rsidR="00D2770B" w:rsidRDefault="00D2770B" w:rsidP="00D2770B"/>
    <w:p w14:paraId="560B6147" w14:textId="77777777" w:rsidR="000D2AD2" w:rsidRDefault="000D2AD2" w:rsidP="000D2AD2">
      <w:pPr>
        <w:spacing w:line="257" w:lineRule="auto"/>
      </w:pPr>
      <w:r>
        <w:rPr>
          <w:b/>
          <w:bCs/>
        </w:rPr>
        <w:t>6.0 Electrolysis</w:t>
      </w:r>
      <w:r>
        <w:rPr>
          <w:b/>
          <w:bCs/>
        </w:rPr>
        <w:br/>
      </w:r>
      <w:r>
        <w:t>6.1 The operating pressure of the electrolysis system must be less than or equal to 0.29psi gauge pressure.</w:t>
      </w:r>
    </w:p>
    <w:p w14:paraId="0D9FCA12" w14:textId="77777777" w:rsidR="00820170" w:rsidRDefault="00820170" w:rsidP="00820170">
      <w:pPr>
        <w:spacing w:line="257" w:lineRule="auto"/>
      </w:pPr>
      <w:r>
        <w:t>6.2 The hydrogen and oxygen produced in the electrolysis system must not mix.</w:t>
      </w:r>
    </w:p>
    <w:p w14:paraId="4617CFE2" w14:textId="77777777" w:rsidR="00820170" w:rsidRDefault="00820170" w:rsidP="00820170">
      <w:pPr>
        <w:spacing w:line="257" w:lineRule="auto"/>
      </w:pPr>
      <w:r>
        <w:t>6.3 The electrolysis system housing layers must be replaceable.</w:t>
      </w:r>
    </w:p>
    <w:p w14:paraId="1A8EE58C" w14:textId="77777777" w:rsidR="00820170" w:rsidRDefault="00820170" w:rsidP="00820170">
      <w:pPr>
        <w:spacing w:line="257" w:lineRule="auto"/>
      </w:pPr>
      <w:r>
        <w:t xml:space="preserve">6.4 The electrolysis system housing must be resealable. </w:t>
      </w:r>
    </w:p>
    <w:p w14:paraId="7708FA88" w14:textId="77777777" w:rsidR="000D2AD2" w:rsidRDefault="000D2AD2" w:rsidP="00820170">
      <w:pPr>
        <w:spacing w:line="257" w:lineRule="auto"/>
      </w:pPr>
      <w:r>
        <w:t>6.5 The electrolysis system housing must not be electrically conductive.</w:t>
      </w:r>
    </w:p>
    <w:p w14:paraId="2E8028F8" w14:textId="77777777" w:rsidR="00820170" w:rsidRDefault="00820170" w:rsidP="00820170">
      <w:pPr>
        <w:spacing w:line="257" w:lineRule="auto"/>
      </w:pPr>
      <w:r>
        <w:t>6.6 All wires must be insulated and sized according to the National Electrical Code.</w:t>
      </w:r>
    </w:p>
    <w:p w14:paraId="05B08BC9" w14:textId="77777777" w:rsidR="00820170" w:rsidRDefault="00820170" w:rsidP="00820170">
      <w:pPr>
        <w:spacing w:line="257" w:lineRule="auto"/>
      </w:pPr>
      <w:r>
        <w:t>6.7 The amperage applied to the electrolysis system must not exceed 20 amps.</w:t>
      </w:r>
    </w:p>
    <w:p w14:paraId="60EF61C1" w14:textId="77777777" w:rsidR="00820170" w:rsidRDefault="00820170" w:rsidP="00820170">
      <w:pPr>
        <w:spacing w:line="257" w:lineRule="auto"/>
      </w:pPr>
      <w:r>
        <w:t xml:space="preserve">6.8 The electrolysis system must have an emergency kill switch. </w:t>
      </w:r>
    </w:p>
    <w:p w14:paraId="0702FF04" w14:textId="5A860ABE" w:rsidR="008C1080" w:rsidRDefault="008C1080" w:rsidP="000D2AD2">
      <w:pPr>
        <w:rPr>
          <w:b/>
          <w:bCs/>
        </w:rPr>
      </w:pPr>
    </w:p>
    <w:p w14:paraId="7F196246" w14:textId="77777777" w:rsidR="000D2AD2" w:rsidRDefault="000D2AD2" w:rsidP="000D2AD2">
      <w:r>
        <w:rPr>
          <w:b/>
          <w:bCs/>
        </w:rPr>
        <w:t>7.0 Material Storage</w:t>
      </w:r>
      <w:r>
        <w:rPr>
          <w:b/>
          <w:bCs/>
        </w:rPr>
        <w:br/>
      </w:r>
      <w:r>
        <w:t>7.1 Material storage must release hydrogen at 0.02 grams every 10 minutes.</w:t>
      </w:r>
    </w:p>
    <w:p w14:paraId="0BDC1B15" w14:textId="77777777" w:rsidR="000D2AD2" w:rsidRDefault="000D2AD2" w:rsidP="000D2AD2">
      <w:r>
        <w:t>7.2 Material must store hydrogen with at least 2% weight of hydrogen gas.</w:t>
      </w:r>
    </w:p>
    <w:p w14:paraId="1607ADA7" w14:textId="77777777" w:rsidR="000D2AD2" w:rsidRDefault="000D2AD2" w:rsidP="000D2AD2">
      <w:r>
        <w:t>7.3 Must produce at least 0.4 grams of material storage.</w:t>
      </w:r>
    </w:p>
    <w:p w14:paraId="4B4B3C07" w14:textId="77777777" w:rsidR="008C1080" w:rsidRDefault="008C1080" w:rsidP="000D2AD2">
      <w:pPr>
        <w:spacing w:line="257" w:lineRule="auto"/>
        <w:rPr>
          <w:b/>
          <w:bCs/>
        </w:rPr>
      </w:pPr>
    </w:p>
    <w:p w14:paraId="3F9D9BE9" w14:textId="77777777" w:rsidR="000D2AD2" w:rsidRPr="007C0917" w:rsidRDefault="000D2AD2" w:rsidP="000D2AD2">
      <w:pPr>
        <w:spacing w:line="257" w:lineRule="auto"/>
      </w:pPr>
      <w:r>
        <w:rPr>
          <w:b/>
          <w:bCs/>
        </w:rPr>
        <w:t>8.0 System Integration</w:t>
      </w:r>
      <w:r>
        <w:br/>
        <w:t xml:space="preserve">8.1 All interfaces at the </w:t>
      </w:r>
      <w:proofErr w:type="spellStart"/>
      <w:r>
        <w:t>electrolyzer</w:t>
      </w:r>
      <w:proofErr w:type="spellEnd"/>
      <w:r>
        <w:t xml:space="preserve"> will be properly accounted for and sized.</w:t>
      </w:r>
    </w:p>
    <w:p w14:paraId="1C7314FC" w14:textId="77777777" w:rsidR="000D2AD2" w:rsidRDefault="000D2AD2" w:rsidP="000D2AD2">
      <w:r>
        <w:t>8.2 All interfaces at the pressure gauge interface will be properly accounted for and sized.</w:t>
      </w:r>
    </w:p>
    <w:p w14:paraId="05F8CB23" w14:textId="77777777" w:rsidR="000D2AD2" w:rsidRPr="00E6464B" w:rsidRDefault="000D2AD2" w:rsidP="000D2AD2">
      <w:r>
        <w:t>8.3 All interfaces at the material storage interface will be properly accounted for and sized.</w:t>
      </w:r>
    </w:p>
    <w:p w14:paraId="6C7D62B9" w14:textId="77777777" w:rsidR="008C1080" w:rsidRDefault="008C1080" w:rsidP="000D2AD2">
      <w:pPr>
        <w:rPr>
          <w:b/>
          <w:bCs/>
        </w:rPr>
      </w:pPr>
    </w:p>
    <w:p w14:paraId="3495AB0C" w14:textId="03C894D0" w:rsidR="000D2AD2" w:rsidRDefault="000D2AD2" w:rsidP="000D2AD2">
      <w:r>
        <w:rPr>
          <w:b/>
          <w:bCs/>
        </w:rPr>
        <w:t>9.0 Heating</w:t>
      </w:r>
      <w:r>
        <w:rPr>
          <w:b/>
          <w:bCs/>
        </w:rPr>
        <w:br/>
      </w:r>
      <w:r>
        <w:t>9.1 The</w:t>
      </w:r>
      <w:r w:rsidRPr="00097EB5">
        <w:t xml:space="preserve"> </w:t>
      </w:r>
      <w:r>
        <w:t>heating</w:t>
      </w:r>
      <w:r w:rsidRPr="00097EB5">
        <w:t xml:space="preserve"> system must cause the material storage to </w:t>
      </w:r>
      <w:r w:rsidR="001D1D04">
        <w:t>release</w:t>
      </w:r>
      <w:r w:rsidRPr="00097EB5">
        <w:t xml:space="preserve"> hydrogen.</w:t>
      </w:r>
    </w:p>
    <w:p w14:paraId="6CCFC113" w14:textId="24DD4A39" w:rsidR="000D2AD2" w:rsidRPr="00911524" w:rsidRDefault="000D2AD2" w:rsidP="000D2AD2">
      <w:r>
        <w:t xml:space="preserve">9.2 </w:t>
      </w:r>
      <w:r>
        <w:rPr>
          <w:rStyle w:val="normaltextrun"/>
          <w:color w:val="000000"/>
          <w:bdr w:val="none" w:sz="0" w:space="0" w:color="auto" w:frame="1"/>
        </w:rPr>
        <w:t>The heating system must heat the storage material to 300</w:t>
      </w:r>
      <w:r>
        <w:t>°C and must not exceed 350°C.</w:t>
      </w:r>
    </w:p>
    <w:p w14:paraId="5F835369" w14:textId="77777777" w:rsidR="008C1080" w:rsidRDefault="008C1080" w:rsidP="000D2AD2">
      <w:pPr>
        <w:rPr>
          <w:b/>
          <w:bCs/>
        </w:rPr>
      </w:pPr>
    </w:p>
    <w:p w14:paraId="792EEE4F" w14:textId="77777777" w:rsidR="000D2AD2" w:rsidRDefault="000D2AD2" w:rsidP="000D2AD2">
      <w:r w:rsidRPr="5FAA0E7C">
        <w:rPr>
          <w:b/>
          <w:bCs/>
        </w:rPr>
        <w:t>1</w:t>
      </w:r>
      <w:r>
        <w:rPr>
          <w:b/>
          <w:bCs/>
        </w:rPr>
        <w:t>0</w:t>
      </w:r>
      <w:r w:rsidRPr="5FAA0E7C">
        <w:rPr>
          <w:b/>
          <w:bCs/>
        </w:rPr>
        <w:t xml:space="preserve">.0 </w:t>
      </w:r>
      <w:r>
        <w:rPr>
          <w:b/>
          <w:bCs/>
        </w:rPr>
        <w:t>Piping</w:t>
      </w:r>
      <w:r>
        <w:rPr>
          <w:b/>
          <w:bCs/>
        </w:rPr>
        <w:br/>
      </w:r>
      <w:r>
        <w:t xml:space="preserve">10.1 The subsystem must transport hydrogen gas from the </w:t>
      </w:r>
      <w:proofErr w:type="spellStart"/>
      <w:r>
        <w:t>electrolyzer</w:t>
      </w:r>
      <w:proofErr w:type="spellEnd"/>
      <w:r>
        <w:t xml:space="preserve"> to the material storage, and from the material storage to the fuel cell. </w:t>
      </w:r>
    </w:p>
    <w:p w14:paraId="18794902" w14:textId="1A6E2E74" w:rsidR="000D2AD2" w:rsidRDefault="000D2AD2" w:rsidP="000D2AD2">
      <w:r>
        <w:t xml:space="preserve">10.2 The subsystem must withstand internal pressures up to </w:t>
      </w:r>
      <w:r w:rsidR="00D6229C">
        <w:t>4</w:t>
      </w:r>
      <w:r>
        <w:t>0.</w:t>
      </w:r>
      <w:r w:rsidR="00FC6662">
        <w:t>43</w:t>
      </w:r>
      <w:r>
        <w:t xml:space="preserve">psi </w:t>
      </w:r>
      <w:r w:rsidR="00FC6662">
        <w:t>absolute</w:t>
      </w:r>
      <w:r>
        <w:t xml:space="preserve"> without leaking. </w:t>
      </w:r>
    </w:p>
    <w:p w14:paraId="7FF29263" w14:textId="77777777" w:rsidR="000D2AD2" w:rsidRPr="008554E3" w:rsidRDefault="000D2AD2" w:rsidP="000D2AD2">
      <w:r>
        <w:t xml:space="preserve">10.3 The subsystem must withstand temperatures up to 350°C without leaking. </w:t>
      </w:r>
    </w:p>
    <w:p w14:paraId="0DCB539D" w14:textId="77777777" w:rsidR="000D2AD2" w:rsidRDefault="000D2AD2" w:rsidP="000D2AD2"/>
    <w:p w14:paraId="4C53590B" w14:textId="77777777" w:rsidR="000D2AD2" w:rsidRDefault="000D2AD2" w:rsidP="000D2AD2">
      <w:pPr>
        <w:rPr>
          <w:b/>
          <w:bCs/>
        </w:rPr>
      </w:pPr>
      <w:r w:rsidRPr="5FAA0E7C">
        <w:rPr>
          <w:b/>
          <w:bCs/>
        </w:rPr>
        <w:t>11.0 Interactive User Interface</w:t>
      </w:r>
    </w:p>
    <w:p w14:paraId="348BDEE0" w14:textId="77777777" w:rsidR="000D2AD2" w:rsidRDefault="000D2AD2" w:rsidP="000D2AD2">
      <w:r w:rsidRPr="5FAA0E7C">
        <w:t xml:space="preserve">11.1 The system must include a pressure gauge integrated in the hydrogen piping directly after the electrolysis.  </w:t>
      </w:r>
    </w:p>
    <w:p w14:paraId="74F21615" w14:textId="77777777" w:rsidR="000D2AD2" w:rsidRDefault="000D2AD2" w:rsidP="000D2AD2">
      <w:r w:rsidRPr="5FAA0E7C">
        <w:t xml:space="preserve">11.2 The system must include a scale to mass the material storage subsystem. </w:t>
      </w:r>
    </w:p>
    <w:p w14:paraId="06461440" w14:textId="77777777" w:rsidR="000D2AD2" w:rsidRDefault="000D2AD2" w:rsidP="000D2AD2">
      <w:r w:rsidRPr="5FAA0E7C">
        <w:t xml:space="preserve">11.3 The IUI must have an infographic detailing the hydrogen production methods, storage methods, and uses. </w:t>
      </w:r>
    </w:p>
    <w:p w14:paraId="49838F06" w14:textId="77777777" w:rsidR="000D2AD2" w:rsidRDefault="000D2AD2" w:rsidP="000D2AD2">
      <w:r w:rsidRPr="5FAA0E7C">
        <w:t xml:space="preserve">11.4 The IUI must have displays to indicate all measured values. </w:t>
      </w:r>
    </w:p>
    <w:p w14:paraId="5712C6B9" w14:textId="77777777" w:rsidR="000D2AD2" w:rsidRDefault="000D2AD2" w:rsidP="000D2AD2">
      <w:r w:rsidRPr="5FAA0E7C">
        <w:t>11.5 The IUI displays must display values with English units.</w:t>
      </w:r>
    </w:p>
    <w:p w14:paraId="581532AF" w14:textId="404648F4" w:rsidR="00CF22F7" w:rsidRDefault="00CF22F7">
      <w:pPr>
        <w:spacing w:after="160" w:line="259" w:lineRule="auto"/>
        <w:textAlignment w:val="auto"/>
        <w:rPr>
          <w:b/>
          <w:bCs/>
          <w:sz w:val="28"/>
          <w:szCs w:val="28"/>
        </w:rPr>
      </w:pPr>
      <w:r>
        <w:br w:type="page"/>
      </w:r>
    </w:p>
    <w:p w14:paraId="1021375A" w14:textId="4A386416" w:rsidR="0098300E" w:rsidRDefault="00080735" w:rsidP="00080735">
      <w:pPr>
        <w:pStyle w:val="Heading2"/>
      </w:pPr>
      <w:bookmarkStart w:id="139" w:name="_Toc121574932"/>
      <w:bookmarkStart w:id="140" w:name="_Toc121686621"/>
      <w:r w:rsidRPr="00F82D0F">
        <w:rPr>
          <w:noProof/>
        </w:rPr>
        <w:drawing>
          <wp:anchor distT="0" distB="0" distL="114300" distR="114300" simplePos="0" relativeHeight="251658253" behindDoc="1" locked="0" layoutInCell="1" allowOverlap="1" wp14:anchorId="47A273EC" wp14:editId="4BB44E56">
            <wp:simplePos x="0" y="0"/>
            <wp:positionH relativeFrom="margin">
              <wp:align>center</wp:align>
            </wp:positionH>
            <wp:positionV relativeFrom="paragraph">
              <wp:posOffset>342900</wp:posOffset>
            </wp:positionV>
            <wp:extent cx="7103745" cy="3952875"/>
            <wp:effectExtent l="0" t="0" r="1905" b="9525"/>
            <wp:wrapTight wrapText="bothSides">
              <wp:wrapPolygon edited="0">
                <wp:start x="0" y="0"/>
                <wp:lineTo x="0" y="21548"/>
                <wp:lineTo x="21548" y="21548"/>
                <wp:lineTo x="21548" y="0"/>
                <wp:lineTo x="0" y="0"/>
              </wp:wrapPolygon>
            </wp:wrapTight>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103745" cy="3952875"/>
                    </a:xfrm>
                    <a:prstGeom prst="rect">
                      <a:avLst/>
                    </a:prstGeom>
                  </pic:spPr>
                </pic:pic>
              </a:graphicData>
            </a:graphic>
            <wp14:sizeRelH relativeFrom="margin">
              <wp14:pctWidth>0</wp14:pctWidth>
            </wp14:sizeRelH>
            <wp14:sizeRelV relativeFrom="margin">
              <wp14:pctHeight>0</wp14:pctHeight>
            </wp14:sizeRelV>
          </wp:anchor>
        </w:drawing>
      </w:r>
      <w:r w:rsidR="00A753A6">
        <w:t xml:space="preserve">Appendix </w:t>
      </w:r>
      <w:r w:rsidR="008C1080">
        <w:t>B</w:t>
      </w:r>
      <w:r w:rsidR="00A753A6">
        <w:t xml:space="preserve">: </w:t>
      </w:r>
      <w:r w:rsidR="00C44ECB">
        <w:t>Design Team Organization Chart</w:t>
      </w:r>
      <w:bookmarkEnd w:id="139"/>
      <w:bookmarkEnd w:id="140"/>
    </w:p>
    <w:p w14:paraId="5B044224" w14:textId="77777777" w:rsidR="00080735" w:rsidRPr="00080735" w:rsidRDefault="00080735" w:rsidP="00080735"/>
    <w:p w14:paraId="6555228D" w14:textId="760BF734" w:rsidR="0098300E" w:rsidRPr="0098300E" w:rsidRDefault="0098300E" w:rsidP="0098300E">
      <w:pPr>
        <w:pStyle w:val="Caption"/>
        <w:jc w:val="center"/>
        <w:rPr>
          <w:i w:val="0"/>
          <w:iCs w:val="0"/>
          <w:color w:val="auto"/>
        </w:rPr>
      </w:pPr>
      <w:bookmarkStart w:id="141" w:name="_Toc121686644"/>
      <w:r w:rsidRPr="0098300E">
        <w:rPr>
          <w:i w:val="0"/>
          <w:iCs w:val="0"/>
          <w:color w:val="auto"/>
        </w:rPr>
        <w:t xml:space="preserve">Figure </w:t>
      </w:r>
      <w:r w:rsidRPr="0098300E">
        <w:rPr>
          <w:i w:val="0"/>
          <w:iCs w:val="0"/>
          <w:color w:val="auto"/>
        </w:rPr>
        <w:fldChar w:fldCharType="begin"/>
      </w:r>
      <w:r w:rsidRPr="0098300E">
        <w:rPr>
          <w:i w:val="0"/>
          <w:iCs w:val="0"/>
          <w:color w:val="auto"/>
        </w:rPr>
        <w:instrText xml:space="preserve"> SEQ Figure \* ARABIC </w:instrText>
      </w:r>
      <w:r w:rsidRPr="0098300E">
        <w:rPr>
          <w:i w:val="0"/>
          <w:iCs w:val="0"/>
          <w:color w:val="auto"/>
        </w:rPr>
        <w:fldChar w:fldCharType="separate"/>
      </w:r>
      <w:r w:rsidR="00B34FD8">
        <w:rPr>
          <w:i w:val="0"/>
          <w:iCs w:val="0"/>
          <w:noProof/>
          <w:color w:val="auto"/>
        </w:rPr>
        <w:t>17</w:t>
      </w:r>
      <w:r w:rsidRPr="0098300E">
        <w:rPr>
          <w:i w:val="0"/>
          <w:iCs w:val="0"/>
          <w:color w:val="auto"/>
        </w:rPr>
        <w:fldChar w:fldCharType="end"/>
      </w:r>
      <w:r w:rsidRPr="0098300E">
        <w:rPr>
          <w:i w:val="0"/>
          <w:iCs w:val="0"/>
          <w:color w:val="auto"/>
        </w:rPr>
        <w:t>: Design Team Organization Chart</w:t>
      </w:r>
      <w:bookmarkEnd w:id="141"/>
    </w:p>
    <w:p w14:paraId="43B9AE16" w14:textId="237D11D1" w:rsidR="00F83970" w:rsidRDefault="004A28F9" w:rsidP="00F82D0F">
      <w:pPr>
        <w:jc w:val="center"/>
      </w:pPr>
      <w:commentRangeStart w:id="142"/>
      <w:commentRangeEnd w:id="142"/>
      <w:r>
        <w:rPr>
          <w:rStyle w:val="CommentReference"/>
        </w:rPr>
        <w:commentReference w:id="142"/>
      </w:r>
    </w:p>
    <w:p w14:paraId="583CA793" w14:textId="77777777" w:rsidR="00E21C36" w:rsidRDefault="00E21C36">
      <w:pPr>
        <w:spacing w:after="160" w:line="259" w:lineRule="auto"/>
        <w:textAlignment w:val="auto"/>
        <w:rPr>
          <w:b/>
          <w:bCs/>
          <w:sz w:val="28"/>
          <w:szCs w:val="28"/>
        </w:rPr>
      </w:pPr>
      <w:r>
        <w:br w:type="page"/>
      </w:r>
    </w:p>
    <w:p w14:paraId="58CA3A55" w14:textId="06B1C015" w:rsidR="00611CA9" w:rsidRPr="00E74C50" w:rsidRDefault="00A753A6" w:rsidP="00E74C50">
      <w:pPr>
        <w:pStyle w:val="Heading2"/>
      </w:pPr>
      <w:bookmarkStart w:id="143" w:name="_Toc121574933"/>
      <w:bookmarkStart w:id="144" w:name="_Toc121686622"/>
      <w:r>
        <w:t xml:space="preserve">Appendix </w:t>
      </w:r>
      <w:r w:rsidR="00E904A5">
        <w:t>C</w:t>
      </w:r>
      <w:r>
        <w:t xml:space="preserve">: </w:t>
      </w:r>
      <w:r w:rsidR="00C37222">
        <w:t>Budget</w:t>
      </w:r>
      <w:bookmarkStart w:id="145" w:name="_Ref117508708"/>
      <w:bookmarkEnd w:id="143"/>
      <w:bookmarkEnd w:id="144"/>
    </w:p>
    <w:p w14:paraId="48F728EE" w14:textId="77777777" w:rsidR="0012523C" w:rsidRDefault="0012523C" w:rsidP="0012523C">
      <w:pPr>
        <w:pStyle w:val="Caption"/>
        <w:jc w:val="center"/>
        <w:rPr>
          <w:i w:val="0"/>
          <w:iCs w:val="0"/>
          <w:color w:val="auto"/>
        </w:rPr>
      </w:pPr>
    </w:p>
    <w:p w14:paraId="22306D04" w14:textId="47019264" w:rsidR="00611CA9" w:rsidRPr="00531EED" w:rsidRDefault="00611CA9" w:rsidP="00A20C7C">
      <w:pPr>
        <w:pStyle w:val="Caption"/>
        <w:jc w:val="center"/>
        <w:rPr>
          <w:i w:val="0"/>
          <w:iCs w:val="0"/>
          <w:color w:val="auto"/>
          <w:sz w:val="22"/>
          <w:szCs w:val="22"/>
        </w:rPr>
      </w:pPr>
      <w:bookmarkStart w:id="146" w:name="_Toc121686626"/>
      <w:r w:rsidRPr="00A20C7C">
        <w:rPr>
          <w:i w:val="0"/>
          <w:color w:val="auto"/>
        </w:rPr>
        <w:t xml:space="preserve">Table </w:t>
      </w:r>
      <w:r w:rsidR="00B14291">
        <w:rPr>
          <w:i w:val="0"/>
          <w:iCs w:val="0"/>
          <w:color w:val="auto"/>
        </w:rPr>
        <w:t>2</w:t>
      </w:r>
      <w:r w:rsidRPr="00A20C7C">
        <w:rPr>
          <w:i w:val="0"/>
          <w:color w:val="auto"/>
        </w:rPr>
        <w:fldChar w:fldCharType="begin"/>
      </w:r>
      <w:r w:rsidRPr="00531EED">
        <w:rPr>
          <w:i w:val="0"/>
          <w:color w:val="auto"/>
          <w:sz w:val="22"/>
          <w:szCs w:val="22"/>
        </w:rPr>
        <w:instrText xml:space="preserve"> SEQ Table \* ARABIC </w:instrText>
      </w:r>
      <w:r w:rsidRPr="00A20C7C">
        <w:rPr>
          <w:i w:val="0"/>
          <w:color w:val="auto"/>
        </w:rPr>
        <w:fldChar w:fldCharType="separate"/>
      </w:r>
      <w:r w:rsidR="00B34FD8">
        <w:rPr>
          <w:i w:val="0"/>
          <w:noProof/>
          <w:color w:val="auto"/>
          <w:sz w:val="22"/>
          <w:szCs w:val="22"/>
        </w:rPr>
        <w:t>2</w:t>
      </w:r>
      <w:r w:rsidRPr="00A20C7C">
        <w:rPr>
          <w:i w:val="0"/>
          <w:color w:val="auto"/>
        </w:rPr>
        <w:fldChar w:fldCharType="end"/>
      </w:r>
      <w:r w:rsidRPr="00A20C7C">
        <w:rPr>
          <w:i w:val="0"/>
          <w:color w:val="auto"/>
        </w:rPr>
        <w:t xml:space="preserve">: </w:t>
      </w:r>
      <w:r w:rsidR="0012523C" w:rsidRPr="0012523C">
        <w:rPr>
          <w:i w:val="0"/>
          <w:iCs w:val="0"/>
          <w:color w:val="auto"/>
        </w:rPr>
        <w:t xml:space="preserve"> </w:t>
      </w:r>
      <w:r w:rsidRPr="00A20C7C">
        <w:rPr>
          <w:i w:val="0"/>
          <w:color w:val="auto"/>
        </w:rPr>
        <w:t>Itemized Budget Table</w:t>
      </w:r>
      <w:bookmarkEnd w:id="146"/>
    </w:p>
    <w:tbl>
      <w:tblPr>
        <w:tblW w:w="8504" w:type="dxa"/>
        <w:tblCellMar>
          <w:top w:w="15" w:type="dxa"/>
          <w:bottom w:w="15" w:type="dxa"/>
        </w:tblCellMar>
        <w:tblLook w:val="04A0" w:firstRow="1" w:lastRow="0" w:firstColumn="1" w:lastColumn="0" w:noHBand="0" w:noVBand="1"/>
      </w:tblPr>
      <w:tblGrid>
        <w:gridCol w:w="6034"/>
        <w:gridCol w:w="2470"/>
      </w:tblGrid>
      <w:tr w:rsidR="00611CA9" w:rsidRPr="00611CA9" w14:paraId="027BDE45" w14:textId="77777777" w:rsidTr="00611CA9">
        <w:trPr>
          <w:trHeight w:val="366"/>
        </w:trPr>
        <w:tc>
          <w:tcPr>
            <w:tcW w:w="6034" w:type="dxa"/>
            <w:tcBorders>
              <w:top w:val="nil"/>
              <w:left w:val="nil"/>
              <w:bottom w:val="nil"/>
              <w:right w:val="nil"/>
            </w:tcBorders>
            <w:shd w:val="clear" w:color="4472C4" w:fill="4472C4"/>
            <w:noWrap/>
            <w:vAlign w:val="bottom"/>
            <w:hideMark/>
          </w:tcPr>
          <w:p w14:paraId="0B8C934A" w14:textId="77777777" w:rsidR="00611CA9" w:rsidRPr="00611CA9" w:rsidRDefault="00611CA9" w:rsidP="00611CA9">
            <w:pPr>
              <w:jc w:val="center"/>
              <w:textAlignment w:val="auto"/>
              <w:rPr>
                <w:rFonts w:ascii="Calibri" w:hAnsi="Calibri" w:cs="Calibri"/>
                <w:b/>
                <w:bCs/>
                <w:color w:val="FFFFFF"/>
                <w:sz w:val="22"/>
                <w:szCs w:val="22"/>
                <w:lang w:eastAsia="zh-CN"/>
              </w:rPr>
            </w:pPr>
            <w:r w:rsidRPr="00611CA9">
              <w:rPr>
                <w:rFonts w:ascii="Calibri" w:hAnsi="Calibri" w:cs="Calibri"/>
                <w:b/>
                <w:bCs/>
                <w:color w:val="FFFFFF"/>
                <w:sz w:val="22"/>
                <w:szCs w:val="22"/>
                <w:lang w:eastAsia="zh-CN"/>
              </w:rPr>
              <w:t>Item</w:t>
            </w:r>
          </w:p>
        </w:tc>
        <w:tc>
          <w:tcPr>
            <w:tcW w:w="2470" w:type="dxa"/>
            <w:tcBorders>
              <w:top w:val="nil"/>
              <w:left w:val="nil"/>
              <w:bottom w:val="nil"/>
              <w:right w:val="nil"/>
            </w:tcBorders>
            <w:shd w:val="clear" w:color="4472C4" w:fill="4472C4"/>
            <w:noWrap/>
            <w:vAlign w:val="bottom"/>
            <w:hideMark/>
          </w:tcPr>
          <w:p w14:paraId="2AFB370E" w14:textId="77777777" w:rsidR="00611CA9" w:rsidRPr="00611CA9" w:rsidRDefault="00611CA9" w:rsidP="00611CA9">
            <w:pPr>
              <w:jc w:val="center"/>
              <w:textAlignment w:val="auto"/>
              <w:rPr>
                <w:rFonts w:ascii="Calibri" w:hAnsi="Calibri" w:cs="Calibri"/>
                <w:b/>
                <w:bCs/>
                <w:color w:val="FFFFFF"/>
                <w:sz w:val="22"/>
                <w:szCs w:val="22"/>
                <w:lang w:eastAsia="zh-CN"/>
              </w:rPr>
            </w:pPr>
            <w:r w:rsidRPr="00611CA9">
              <w:rPr>
                <w:rFonts w:ascii="Calibri" w:hAnsi="Calibri" w:cs="Calibri"/>
                <w:b/>
                <w:bCs/>
                <w:color w:val="FFFFFF"/>
                <w:sz w:val="22"/>
                <w:szCs w:val="22"/>
                <w:lang w:eastAsia="zh-CN"/>
              </w:rPr>
              <w:t>Cost</w:t>
            </w:r>
          </w:p>
        </w:tc>
      </w:tr>
      <w:tr w:rsidR="00611CA9" w:rsidRPr="00611CA9" w14:paraId="3983A5DB" w14:textId="77777777" w:rsidTr="00611CA9">
        <w:trPr>
          <w:trHeight w:val="347"/>
        </w:trPr>
        <w:tc>
          <w:tcPr>
            <w:tcW w:w="6034" w:type="dxa"/>
            <w:tcBorders>
              <w:top w:val="nil"/>
              <w:left w:val="nil"/>
              <w:bottom w:val="nil"/>
              <w:right w:val="nil"/>
            </w:tcBorders>
            <w:shd w:val="clear" w:color="D9E1F2" w:fill="D9E1F2"/>
            <w:noWrap/>
            <w:vAlign w:val="bottom"/>
            <w:hideMark/>
          </w:tcPr>
          <w:p w14:paraId="650AA9CC"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Shirts</w:t>
            </w:r>
          </w:p>
        </w:tc>
        <w:tc>
          <w:tcPr>
            <w:tcW w:w="2470" w:type="dxa"/>
            <w:tcBorders>
              <w:top w:val="nil"/>
              <w:left w:val="nil"/>
              <w:bottom w:val="nil"/>
              <w:right w:val="nil"/>
            </w:tcBorders>
            <w:shd w:val="clear" w:color="D9E1F2" w:fill="D9E1F2"/>
            <w:noWrap/>
            <w:vAlign w:val="bottom"/>
            <w:hideMark/>
          </w:tcPr>
          <w:p w14:paraId="6520E1CF"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$150.00</w:t>
            </w:r>
          </w:p>
        </w:tc>
      </w:tr>
      <w:tr w:rsidR="00611CA9" w:rsidRPr="00611CA9" w14:paraId="0BF2225D" w14:textId="77777777" w:rsidTr="00611CA9">
        <w:trPr>
          <w:trHeight w:val="347"/>
        </w:trPr>
        <w:tc>
          <w:tcPr>
            <w:tcW w:w="6034" w:type="dxa"/>
            <w:tcBorders>
              <w:top w:val="nil"/>
              <w:left w:val="nil"/>
              <w:bottom w:val="nil"/>
              <w:right w:val="nil"/>
            </w:tcBorders>
            <w:noWrap/>
            <w:vAlign w:val="bottom"/>
            <w:hideMark/>
          </w:tcPr>
          <w:p w14:paraId="0A7E8C5E"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Urea</w:t>
            </w:r>
          </w:p>
        </w:tc>
        <w:tc>
          <w:tcPr>
            <w:tcW w:w="2470" w:type="dxa"/>
            <w:tcBorders>
              <w:top w:val="nil"/>
              <w:left w:val="nil"/>
              <w:bottom w:val="nil"/>
              <w:right w:val="nil"/>
            </w:tcBorders>
            <w:noWrap/>
            <w:vAlign w:val="bottom"/>
            <w:hideMark/>
          </w:tcPr>
          <w:p w14:paraId="33DBA267"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$20.00</w:t>
            </w:r>
          </w:p>
        </w:tc>
      </w:tr>
      <w:tr w:rsidR="00611CA9" w:rsidRPr="00611CA9" w14:paraId="3D45B975" w14:textId="77777777" w:rsidTr="00611CA9">
        <w:trPr>
          <w:trHeight w:val="366"/>
        </w:trPr>
        <w:tc>
          <w:tcPr>
            <w:tcW w:w="6034" w:type="dxa"/>
            <w:tcBorders>
              <w:top w:val="nil"/>
              <w:left w:val="nil"/>
              <w:bottom w:val="nil"/>
              <w:right w:val="nil"/>
            </w:tcBorders>
            <w:shd w:val="clear" w:color="D9E1F2" w:fill="D9E1F2"/>
            <w:noWrap/>
            <w:vAlign w:val="bottom"/>
            <w:hideMark/>
          </w:tcPr>
          <w:p w14:paraId="631CEE33"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lithium Chloride 30grams</w:t>
            </w:r>
          </w:p>
        </w:tc>
        <w:tc>
          <w:tcPr>
            <w:tcW w:w="2470" w:type="dxa"/>
            <w:tcBorders>
              <w:top w:val="nil"/>
              <w:left w:val="nil"/>
              <w:bottom w:val="nil"/>
              <w:right w:val="nil"/>
            </w:tcBorders>
            <w:shd w:val="clear" w:color="D9E1F2" w:fill="D9E1F2"/>
            <w:noWrap/>
            <w:vAlign w:val="bottom"/>
            <w:hideMark/>
          </w:tcPr>
          <w:p w14:paraId="67EAFF01"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$17.90</w:t>
            </w:r>
          </w:p>
        </w:tc>
      </w:tr>
      <w:tr w:rsidR="00611CA9" w:rsidRPr="00611CA9" w14:paraId="376F17D7" w14:textId="77777777" w:rsidTr="00611CA9">
        <w:trPr>
          <w:trHeight w:val="366"/>
        </w:trPr>
        <w:tc>
          <w:tcPr>
            <w:tcW w:w="6034" w:type="dxa"/>
            <w:tcBorders>
              <w:top w:val="nil"/>
              <w:left w:val="nil"/>
              <w:bottom w:val="nil"/>
              <w:right w:val="nil"/>
            </w:tcBorders>
            <w:noWrap/>
            <w:vAlign w:val="bottom"/>
            <w:hideMark/>
          </w:tcPr>
          <w:p w14:paraId="36E88D27"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Plexiglass</w:t>
            </w:r>
          </w:p>
        </w:tc>
        <w:tc>
          <w:tcPr>
            <w:tcW w:w="2470" w:type="dxa"/>
            <w:tcBorders>
              <w:top w:val="nil"/>
              <w:left w:val="nil"/>
              <w:bottom w:val="nil"/>
              <w:right w:val="nil"/>
            </w:tcBorders>
            <w:noWrap/>
            <w:vAlign w:val="bottom"/>
            <w:hideMark/>
          </w:tcPr>
          <w:p w14:paraId="127BEE3B"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$84.56</w:t>
            </w:r>
          </w:p>
        </w:tc>
      </w:tr>
      <w:tr w:rsidR="00611CA9" w:rsidRPr="00611CA9" w14:paraId="41512633" w14:textId="77777777" w:rsidTr="00611CA9">
        <w:trPr>
          <w:trHeight w:val="366"/>
        </w:trPr>
        <w:tc>
          <w:tcPr>
            <w:tcW w:w="6034" w:type="dxa"/>
            <w:tcBorders>
              <w:top w:val="nil"/>
              <w:left w:val="nil"/>
              <w:bottom w:val="nil"/>
              <w:right w:val="nil"/>
            </w:tcBorders>
            <w:shd w:val="clear" w:color="D9E1F2" w:fill="D9E1F2"/>
            <w:noWrap/>
            <w:vAlign w:val="bottom"/>
            <w:hideMark/>
          </w:tcPr>
          <w:p w14:paraId="3BF254BE"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Pressure gauge</w:t>
            </w:r>
          </w:p>
        </w:tc>
        <w:tc>
          <w:tcPr>
            <w:tcW w:w="2470" w:type="dxa"/>
            <w:tcBorders>
              <w:top w:val="nil"/>
              <w:left w:val="nil"/>
              <w:bottom w:val="nil"/>
              <w:right w:val="nil"/>
            </w:tcBorders>
            <w:shd w:val="clear" w:color="D9E1F2" w:fill="D9E1F2"/>
            <w:noWrap/>
            <w:vAlign w:val="bottom"/>
            <w:hideMark/>
          </w:tcPr>
          <w:p w14:paraId="5AA9DB5B"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$35.65</w:t>
            </w:r>
          </w:p>
        </w:tc>
      </w:tr>
      <w:tr w:rsidR="00611CA9" w:rsidRPr="00611CA9" w14:paraId="0A421E44" w14:textId="77777777" w:rsidTr="00611CA9">
        <w:trPr>
          <w:trHeight w:val="366"/>
        </w:trPr>
        <w:tc>
          <w:tcPr>
            <w:tcW w:w="6034" w:type="dxa"/>
            <w:tcBorders>
              <w:top w:val="nil"/>
              <w:left w:val="nil"/>
              <w:bottom w:val="nil"/>
              <w:right w:val="nil"/>
            </w:tcBorders>
            <w:noWrap/>
            <w:vAlign w:val="bottom"/>
            <w:hideMark/>
          </w:tcPr>
          <w:p w14:paraId="61333AD5"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Mesh X 2</w:t>
            </w:r>
          </w:p>
        </w:tc>
        <w:tc>
          <w:tcPr>
            <w:tcW w:w="2470" w:type="dxa"/>
            <w:tcBorders>
              <w:top w:val="nil"/>
              <w:left w:val="nil"/>
              <w:bottom w:val="nil"/>
              <w:right w:val="nil"/>
            </w:tcBorders>
            <w:noWrap/>
            <w:vAlign w:val="bottom"/>
            <w:hideMark/>
          </w:tcPr>
          <w:p w14:paraId="0564E216"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$22.00</w:t>
            </w:r>
          </w:p>
        </w:tc>
      </w:tr>
      <w:tr w:rsidR="00611CA9" w:rsidRPr="00611CA9" w14:paraId="1E5987EC" w14:textId="77777777" w:rsidTr="00611CA9">
        <w:trPr>
          <w:trHeight w:val="366"/>
        </w:trPr>
        <w:tc>
          <w:tcPr>
            <w:tcW w:w="6034" w:type="dxa"/>
            <w:tcBorders>
              <w:top w:val="nil"/>
              <w:left w:val="nil"/>
              <w:bottom w:val="nil"/>
              <w:right w:val="nil"/>
            </w:tcBorders>
            <w:shd w:val="clear" w:color="D9E1F2" w:fill="D9E1F2"/>
            <w:noWrap/>
            <w:vAlign w:val="bottom"/>
            <w:hideMark/>
          </w:tcPr>
          <w:p w14:paraId="258FD9FE"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PTFE Tubing x 25ft</w:t>
            </w:r>
          </w:p>
        </w:tc>
        <w:tc>
          <w:tcPr>
            <w:tcW w:w="2470" w:type="dxa"/>
            <w:tcBorders>
              <w:top w:val="nil"/>
              <w:left w:val="nil"/>
              <w:bottom w:val="nil"/>
              <w:right w:val="nil"/>
            </w:tcBorders>
            <w:shd w:val="clear" w:color="D9E1F2" w:fill="D9E1F2"/>
            <w:noWrap/>
            <w:vAlign w:val="bottom"/>
            <w:hideMark/>
          </w:tcPr>
          <w:p w14:paraId="1AAA9D19"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$62.25</w:t>
            </w:r>
          </w:p>
        </w:tc>
      </w:tr>
      <w:tr w:rsidR="00611CA9" w:rsidRPr="00611CA9" w14:paraId="01810F01" w14:textId="77777777" w:rsidTr="00611CA9">
        <w:trPr>
          <w:trHeight w:val="366"/>
        </w:trPr>
        <w:tc>
          <w:tcPr>
            <w:tcW w:w="6034" w:type="dxa"/>
            <w:tcBorders>
              <w:top w:val="nil"/>
              <w:left w:val="nil"/>
              <w:bottom w:val="nil"/>
              <w:right w:val="nil"/>
            </w:tcBorders>
            <w:noWrap/>
            <w:vAlign w:val="bottom"/>
            <w:hideMark/>
          </w:tcPr>
          <w:p w14:paraId="6BC03948"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F-F Thread Adapter x2</w:t>
            </w:r>
          </w:p>
        </w:tc>
        <w:tc>
          <w:tcPr>
            <w:tcW w:w="2470" w:type="dxa"/>
            <w:tcBorders>
              <w:top w:val="nil"/>
              <w:left w:val="nil"/>
              <w:bottom w:val="nil"/>
              <w:right w:val="nil"/>
            </w:tcBorders>
            <w:noWrap/>
            <w:vAlign w:val="bottom"/>
            <w:hideMark/>
          </w:tcPr>
          <w:p w14:paraId="4862631C"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$19.12</w:t>
            </w:r>
          </w:p>
        </w:tc>
      </w:tr>
      <w:tr w:rsidR="00611CA9" w:rsidRPr="00611CA9" w14:paraId="5737CE90" w14:textId="77777777" w:rsidTr="00611CA9">
        <w:trPr>
          <w:trHeight w:val="366"/>
        </w:trPr>
        <w:tc>
          <w:tcPr>
            <w:tcW w:w="6034" w:type="dxa"/>
            <w:tcBorders>
              <w:top w:val="nil"/>
              <w:left w:val="nil"/>
              <w:bottom w:val="nil"/>
              <w:right w:val="nil"/>
            </w:tcBorders>
            <w:shd w:val="clear" w:color="D9E1F2" w:fill="D9E1F2"/>
            <w:noWrap/>
            <w:vAlign w:val="bottom"/>
            <w:hideMark/>
          </w:tcPr>
          <w:p w14:paraId="4F294712"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Bolts</w:t>
            </w:r>
          </w:p>
        </w:tc>
        <w:tc>
          <w:tcPr>
            <w:tcW w:w="2470" w:type="dxa"/>
            <w:tcBorders>
              <w:top w:val="nil"/>
              <w:left w:val="nil"/>
              <w:bottom w:val="nil"/>
              <w:right w:val="nil"/>
            </w:tcBorders>
            <w:shd w:val="clear" w:color="D9E1F2" w:fill="D9E1F2"/>
            <w:noWrap/>
            <w:vAlign w:val="bottom"/>
            <w:hideMark/>
          </w:tcPr>
          <w:p w14:paraId="7D984FBC"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$7.60</w:t>
            </w:r>
          </w:p>
        </w:tc>
      </w:tr>
      <w:tr w:rsidR="00611CA9" w:rsidRPr="00611CA9" w14:paraId="6C48352A" w14:textId="77777777" w:rsidTr="00611CA9">
        <w:trPr>
          <w:trHeight w:val="366"/>
        </w:trPr>
        <w:tc>
          <w:tcPr>
            <w:tcW w:w="6034" w:type="dxa"/>
            <w:tcBorders>
              <w:top w:val="nil"/>
              <w:left w:val="nil"/>
              <w:bottom w:val="nil"/>
              <w:right w:val="nil"/>
            </w:tcBorders>
            <w:noWrap/>
            <w:vAlign w:val="bottom"/>
            <w:hideMark/>
          </w:tcPr>
          <w:p w14:paraId="12FC607A"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Copper Pipe (2ft)</w:t>
            </w:r>
          </w:p>
        </w:tc>
        <w:tc>
          <w:tcPr>
            <w:tcW w:w="2470" w:type="dxa"/>
            <w:tcBorders>
              <w:top w:val="nil"/>
              <w:left w:val="nil"/>
              <w:bottom w:val="nil"/>
              <w:right w:val="nil"/>
            </w:tcBorders>
            <w:noWrap/>
            <w:vAlign w:val="bottom"/>
            <w:hideMark/>
          </w:tcPr>
          <w:p w14:paraId="770DECF4"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$5.49</w:t>
            </w:r>
          </w:p>
        </w:tc>
      </w:tr>
      <w:tr w:rsidR="00611CA9" w:rsidRPr="00611CA9" w14:paraId="41BDC582" w14:textId="77777777" w:rsidTr="00611CA9">
        <w:trPr>
          <w:trHeight w:val="366"/>
        </w:trPr>
        <w:tc>
          <w:tcPr>
            <w:tcW w:w="6034" w:type="dxa"/>
            <w:tcBorders>
              <w:top w:val="nil"/>
              <w:left w:val="nil"/>
              <w:bottom w:val="nil"/>
              <w:right w:val="nil"/>
            </w:tcBorders>
            <w:shd w:val="clear" w:color="D9E1F2" w:fill="D9E1F2"/>
            <w:noWrap/>
            <w:vAlign w:val="bottom"/>
            <w:hideMark/>
          </w:tcPr>
          <w:p w14:paraId="292C7516"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Barbed T fitting x 2</w:t>
            </w:r>
          </w:p>
        </w:tc>
        <w:tc>
          <w:tcPr>
            <w:tcW w:w="2470" w:type="dxa"/>
            <w:tcBorders>
              <w:top w:val="nil"/>
              <w:left w:val="nil"/>
              <w:bottom w:val="nil"/>
              <w:right w:val="nil"/>
            </w:tcBorders>
            <w:shd w:val="clear" w:color="D9E1F2" w:fill="D9E1F2"/>
            <w:noWrap/>
            <w:vAlign w:val="bottom"/>
            <w:hideMark/>
          </w:tcPr>
          <w:p w14:paraId="299484F7"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$24.28</w:t>
            </w:r>
          </w:p>
        </w:tc>
      </w:tr>
      <w:tr w:rsidR="00611CA9" w:rsidRPr="00611CA9" w14:paraId="6AF3F2CE" w14:textId="77777777" w:rsidTr="00611CA9">
        <w:trPr>
          <w:trHeight w:val="366"/>
        </w:trPr>
        <w:tc>
          <w:tcPr>
            <w:tcW w:w="6034" w:type="dxa"/>
            <w:tcBorders>
              <w:top w:val="nil"/>
              <w:left w:val="nil"/>
              <w:bottom w:val="nil"/>
              <w:right w:val="nil"/>
            </w:tcBorders>
            <w:noWrap/>
            <w:vAlign w:val="bottom"/>
            <w:hideMark/>
          </w:tcPr>
          <w:p w14:paraId="284ED489"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Barbed Fitting x3</w:t>
            </w:r>
          </w:p>
        </w:tc>
        <w:tc>
          <w:tcPr>
            <w:tcW w:w="2470" w:type="dxa"/>
            <w:tcBorders>
              <w:top w:val="nil"/>
              <w:left w:val="nil"/>
              <w:bottom w:val="nil"/>
              <w:right w:val="nil"/>
            </w:tcBorders>
            <w:noWrap/>
            <w:vAlign w:val="bottom"/>
            <w:hideMark/>
          </w:tcPr>
          <w:p w14:paraId="733C4A1B"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9.02</w:t>
            </w:r>
          </w:p>
        </w:tc>
      </w:tr>
      <w:tr w:rsidR="00611CA9" w:rsidRPr="00611CA9" w14:paraId="10B99066" w14:textId="77777777" w:rsidTr="00611CA9">
        <w:trPr>
          <w:trHeight w:val="366"/>
        </w:trPr>
        <w:tc>
          <w:tcPr>
            <w:tcW w:w="6034" w:type="dxa"/>
            <w:tcBorders>
              <w:top w:val="nil"/>
              <w:left w:val="nil"/>
              <w:bottom w:val="nil"/>
              <w:right w:val="nil"/>
            </w:tcBorders>
            <w:shd w:val="clear" w:color="D9E1F2" w:fill="D9E1F2"/>
            <w:noWrap/>
            <w:vAlign w:val="bottom"/>
            <w:hideMark/>
          </w:tcPr>
          <w:p w14:paraId="2BB6B290"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Graduated Bottle</w:t>
            </w:r>
          </w:p>
        </w:tc>
        <w:tc>
          <w:tcPr>
            <w:tcW w:w="2470" w:type="dxa"/>
            <w:tcBorders>
              <w:top w:val="nil"/>
              <w:left w:val="nil"/>
              <w:bottom w:val="nil"/>
              <w:right w:val="nil"/>
            </w:tcBorders>
            <w:shd w:val="clear" w:color="D9E1F2" w:fill="D9E1F2"/>
            <w:noWrap/>
            <w:vAlign w:val="bottom"/>
            <w:hideMark/>
          </w:tcPr>
          <w:p w14:paraId="1AECFD2E"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91.64</w:t>
            </w:r>
          </w:p>
        </w:tc>
      </w:tr>
      <w:tr w:rsidR="00611CA9" w:rsidRPr="00611CA9" w14:paraId="6ECDDAB2" w14:textId="77777777" w:rsidTr="00611CA9">
        <w:trPr>
          <w:trHeight w:val="366"/>
        </w:trPr>
        <w:tc>
          <w:tcPr>
            <w:tcW w:w="6034" w:type="dxa"/>
            <w:tcBorders>
              <w:top w:val="nil"/>
              <w:left w:val="nil"/>
              <w:bottom w:val="nil"/>
              <w:right w:val="nil"/>
            </w:tcBorders>
            <w:noWrap/>
            <w:vAlign w:val="bottom"/>
            <w:hideMark/>
          </w:tcPr>
          <w:p w14:paraId="39E565DB"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Nichrome Wire 20gauge x 50ft</w:t>
            </w:r>
          </w:p>
        </w:tc>
        <w:tc>
          <w:tcPr>
            <w:tcW w:w="2470" w:type="dxa"/>
            <w:tcBorders>
              <w:top w:val="nil"/>
              <w:left w:val="nil"/>
              <w:bottom w:val="nil"/>
              <w:right w:val="nil"/>
            </w:tcBorders>
            <w:noWrap/>
            <w:vAlign w:val="bottom"/>
            <w:hideMark/>
          </w:tcPr>
          <w:p w14:paraId="3081635E"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 xml:space="preserve">$12.00 </w:t>
            </w:r>
          </w:p>
        </w:tc>
      </w:tr>
      <w:tr w:rsidR="00611CA9" w:rsidRPr="00611CA9" w14:paraId="7E51C507" w14:textId="77777777" w:rsidTr="00611CA9">
        <w:trPr>
          <w:trHeight w:val="366"/>
        </w:trPr>
        <w:tc>
          <w:tcPr>
            <w:tcW w:w="6034" w:type="dxa"/>
            <w:tcBorders>
              <w:top w:val="nil"/>
              <w:left w:val="nil"/>
              <w:bottom w:val="nil"/>
              <w:right w:val="nil"/>
            </w:tcBorders>
            <w:shd w:val="clear" w:color="D9E1F2" w:fill="D9E1F2"/>
            <w:noWrap/>
            <w:vAlign w:val="bottom"/>
            <w:hideMark/>
          </w:tcPr>
          <w:p w14:paraId="6A4BDECA"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Solder</w:t>
            </w:r>
          </w:p>
        </w:tc>
        <w:tc>
          <w:tcPr>
            <w:tcW w:w="2470" w:type="dxa"/>
            <w:tcBorders>
              <w:top w:val="nil"/>
              <w:left w:val="nil"/>
              <w:bottom w:val="nil"/>
              <w:right w:val="nil"/>
            </w:tcBorders>
            <w:shd w:val="clear" w:color="D9E1F2" w:fill="D9E1F2"/>
            <w:noWrap/>
            <w:vAlign w:val="bottom"/>
            <w:hideMark/>
          </w:tcPr>
          <w:p w14:paraId="7BAEDC99"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 xml:space="preserve">$30 </w:t>
            </w:r>
          </w:p>
        </w:tc>
      </w:tr>
      <w:tr w:rsidR="00611CA9" w:rsidRPr="00611CA9" w14:paraId="77937002" w14:textId="77777777" w:rsidTr="00611CA9">
        <w:trPr>
          <w:trHeight w:val="366"/>
        </w:trPr>
        <w:tc>
          <w:tcPr>
            <w:tcW w:w="6034" w:type="dxa"/>
            <w:tcBorders>
              <w:top w:val="nil"/>
              <w:left w:val="nil"/>
              <w:bottom w:val="nil"/>
              <w:right w:val="nil"/>
            </w:tcBorders>
            <w:noWrap/>
            <w:vAlign w:val="bottom"/>
            <w:hideMark/>
          </w:tcPr>
          <w:p w14:paraId="220089AB"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Rubber Plug</w:t>
            </w:r>
          </w:p>
        </w:tc>
        <w:tc>
          <w:tcPr>
            <w:tcW w:w="2470" w:type="dxa"/>
            <w:tcBorders>
              <w:top w:val="nil"/>
              <w:left w:val="nil"/>
              <w:bottom w:val="nil"/>
              <w:right w:val="nil"/>
            </w:tcBorders>
            <w:noWrap/>
            <w:vAlign w:val="bottom"/>
            <w:hideMark/>
          </w:tcPr>
          <w:p w14:paraId="09AE1CCC"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 xml:space="preserve">$10.42 </w:t>
            </w:r>
          </w:p>
        </w:tc>
      </w:tr>
      <w:tr w:rsidR="00611CA9" w:rsidRPr="00611CA9" w14:paraId="3E2DEF38" w14:textId="77777777" w:rsidTr="00611CA9">
        <w:trPr>
          <w:trHeight w:val="366"/>
        </w:trPr>
        <w:tc>
          <w:tcPr>
            <w:tcW w:w="6034" w:type="dxa"/>
            <w:tcBorders>
              <w:top w:val="nil"/>
              <w:left w:val="nil"/>
              <w:bottom w:val="nil"/>
              <w:right w:val="nil"/>
            </w:tcBorders>
            <w:shd w:val="clear" w:color="D9E1F2" w:fill="D9E1F2"/>
            <w:noWrap/>
            <w:vAlign w:val="bottom"/>
            <w:hideMark/>
          </w:tcPr>
          <w:p w14:paraId="6E3CFBE1"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Rubber Tape (25ft)</w:t>
            </w:r>
          </w:p>
        </w:tc>
        <w:tc>
          <w:tcPr>
            <w:tcW w:w="2470" w:type="dxa"/>
            <w:tcBorders>
              <w:top w:val="nil"/>
              <w:left w:val="nil"/>
              <w:bottom w:val="nil"/>
              <w:right w:val="nil"/>
            </w:tcBorders>
            <w:shd w:val="clear" w:color="D9E1F2" w:fill="D9E1F2"/>
            <w:noWrap/>
            <w:vAlign w:val="bottom"/>
            <w:hideMark/>
          </w:tcPr>
          <w:p w14:paraId="3497CA05"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18.37</w:t>
            </w:r>
          </w:p>
        </w:tc>
      </w:tr>
      <w:tr w:rsidR="00611CA9" w:rsidRPr="00611CA9" w14:paraId="21AA643A" w14:textId="77777777" w:rsidTr="00611CA9">
        <w:trPr>
          <w:trHeight w:val="366"/>
        </w:trPr>
        <w:tc>
          <w:tcPr>
            <w:tcW w:w="6034" w:type="dxa"/>
            <w:tcBorders>
              <w:top w:val="nil"/>
              <w:left w:val="nil"/>
              <w:bottom w:val="nil"/>
              <w:right w:val="nil"/>
            </w:tcBorders>
            <w:noWrap/>
            <w:vAlign w:val="bottom"/>
            <w:hideMark/>
          </w:tcPr>
          <w:p w14:paraId="033F032D"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Diverting Valve</w:t>
            </w:r>
          </w:p>
        </w:tc>
        <w:tc>
          <w:tcPr>
            <w:tcW w:w="2470" w:type="dxa"/>
            <w:tcBorders>
              <w:top w:val="nil"/>
              <w:left w:val="nil"/>
              <w:bottom w:val="nil"/>
              <w:right w:val="nil"/>
            </w:tcBorders>
            <w:noWrap/>
            <w:vAlign w:val="bottom"/>
            <w:hideMark/>
          </w:tcPr>
          <w:p w14:paraId="236981EF"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123.84</w:t>
            </w:r>
          </w:p>
        </w:tc>
      </w:tr>
      <w:tr w:rsidR="00611CA9" w:rsidRPr="00611CA9" w14:paraId="280D7E73" w14:textId="77777777" w:rsidTr="00611CA9">
        <w:trPr>
          <w:trHeight w:val="366"/>
        </w:trPr>
        <w:tc>
          <w:tcPr>
            <w:tcW w:w="6034" w:type="dxa"/>
            <w:tcBorders>
              <w:top w:val="nil"/>
              <w:left w:val="nil"/>
              <w:bottom w:val="nil"/>
              <w:right w:val="nil"/>
            </w:tcBorders>
            <w:shd w:val="clear" w:color="D9E1F2" w:fill="D9E1F2"/>
            <w:noWrap/>
            <w:vAlign w:val="bottom"/>
            <w:hideMark/>
          </w:tcPr>
          <w:p w14:paraId="20D3CA9B"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Epoxy's</w:t>
            </w:r>
          </w:p>
        </w:tc>
        <w:tc>
          <w:tcPr>
            <w:tcW w:w="2470" w:type="dxa"/>
            <w:tcBorders>
              <w:top w:val="nil"/>
              <w:left w:val="nil"/>
              <w:bottom w:val="nil"/>
              <w:right w:val="nil"/>
            </w:tcBorders>
            <w:shd w:val="clear" w:color="D9E1F2" w:fill="D9E1F2"/>
            <w:noWrap/>
            <w:vAlign w:val="bottom"/>
            <w:hideMark/>
          </w:tcPr>
          <w:p w14:paraId="7810655C"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 xml:space="preserve">$30 </w:t>
            </w:r>
          </w:p>
        </w:tc>
      </w:tr>
      <w:tr w:rsidR="00611CA9" w:rsidRPr="00611CA9" w14:paraId="3CDE6ED9" w14:textId="77777777" w:rsidTr="00611CA9">
        <w:trPr>
          <w:trHeight w:val="457"/>
        </w:trPr>
        <w:tc>
          <w:tcPr>
            <w:tcW w:w="6034" w:type="dxa"/>
            <w:tcBorders>
              <w:top w:val="nil"/>
              <w:left w:val="nil"/>
              <w:bottom w:val="nil"/>
              <w:right w:val="nil"/>
            </w:tcBorders>
            <w:noWrap/>
            <w:vAlign w:val="bottom"/>
            <w:hideMark/>
          </w:tcPr>
          <w:p w14:paraId="28B8B75A"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nuts</w:t>
            </w:r>
          </w:p>
        </w:tc>
        <w:tc>
          <w:tcPr>
            <w:tcW w:w="2470" w:type="dxa"/>
            <w:tcBorders>
              <w:top w:val="nil"/>
              <w:left w:val="nil"/>
              <w:bottom w:val="nil"/>
              <w:right w:val="nil"/>
            </w:tcBorders>
            <w:noWrap/>
            <w:vAlign w:val="bottom"/>
            <w:hideMark/>
          </w:tcPr>
          <w:p w14:paraId="515ECCAA"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$2.20</w:t>
            </w:r>
          </w:p>
        </w:tc>
      </w:tr>
      <w:tr w:rsidR="00611CA9" w:rsidRPr="00611CA9" w14:paraId="53D4CF8F" w14:textId="77777777" w:rsidTr="00611CA9">
        <w:trPr>
          <w:trHeight w:val="366"/>
        </w:trPr>
        <w:tc>
          <w:tcPr>
            <w:tcW w:w="6034" w:type="dxa"/>
            <w:tcBorders>
              <w:top w:val="nil"/>
              <w:left w:val="nil"/>
              <w:bottom w:val="nil"/>
              <w:right w:val="nil"/>
            </w:tcBorders>
            <w:shd w:val="clear" w:color="D9E1F2" w:fill="D9E1F2"/>
            <w:noWrap/>
            <w:vAlign w:val="bottom"/>
            <w:hideMark/>
          </w:tcPr>
          <w:p w14:paraId="3C4F538C"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Other Plastic</w:t>
            </w:r>
          </w:p>
        </w:tc>
        <w:tc>
          <w:tcPr>
            <w:tcW w:w="2470" w:type="dxa"/>
            <w:tcBorders>
              <w:top w:val="nil"/>
              <w:left w:val="nil"/>
              <w:bottom w:val="nil"/>
              <w:right w:val="nil"/>
            </w:tcBorders>
            <w:shd w:val="clear" w:color="D9E1F2" w:fill="D9E1F2"/>
            <w:noWrap/>
            <w:vAlign w:val="bottom"/>
            <w:hideMark/>
          </w:tcPr>
          <w:p w14:paraId="4A44FE19"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$88.04</w:t>
            </w:r>
          </w:p>
        </w:tc>
      </w:tr>
      <w:tr w:rsidR="00611CA9" w:rsidRPr="00611CA9" w14:paraId="6FE5BCA4" w14:textId="77777777" w:rsidTr="00611CA9">
        <w:trPr>
          <w:trHeight w:val="366"/>
        </w:trPr>
        <w:tc>
          <w:tcPr>
            <w:tcW w:w="6034" w:type="dxa"/>
            <w:tcBorders>
              <w:top w:val="nil"/>
              <w:left w:val="nil"/>
              <w:bottom w:val="nil"/>
              <w:right w:val="nil"/>
            </w:tcBorders>
            <w:noWrap/>
            <w:vAlign w:val="bottom"/>
            <w:hideMark/>
          </w:tcPr>
          <w:p w14:paraId="262B8FEB" w14:textId="77777777" w:rsidR="00611CA9" w:rsidRPr="00611CA9" w:rsidRDefault="00611CA9" w:rsidP="00611CA9">
            <w:pPr>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Power Supply</w:t>
            </w:r>
          </w:p>
        </w:tc>
        <w:tc>
          <w:tcPr>
            <w:tcW w:w="2470" w:type="dxa"/>
            <w:tcBorders>
              <w:top w:val="nil"/>
              <w:left w:val="nil"/>
              <w:bottom w:val="nil"/>
              <w:right w:val="nil"/>
            </w:tcBorders>
            <w:noWrap/>
            <w:vAlign w:val="bottom"/>
            <w:hideMark/>
          </w:tcPr>
          <w:p w14:paraId="703D0495"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$289.99</w:t>
            </w:r>
          </w:p>
        </w:tc>
      </w:tr>
      <w:tr w:rsidR="00611CA9" w:rsidRPr="00611CA9" w14:paraId="1003F765" w14:textId="77777777" w:rsidTr="00611CA9">
        <w:trPr>
          <w:trHeight w:val="366"/>
        </w:trPr>
        <w:tc>
          <w:tcPr>
            <w:tcW w:w="6034" w:type="dxa"/>
            <w:tcBorders>
              <w:top w:val="nil"/>
              <w:left w:val="nil"/>
              <w:bottom w:val="nil"/>
              <w:right w:val="nil"/>
            </w:tcBorders>
            <w:shd w:val="clear" w:color="D9E1F2" w:fill="D9E1F2"/>
            <w:noWrap/>
            <w:vAlign w:val="bottom"/>
            <w:hideMark/>
          </w:tcPr>
          <w:p w14:paraId="5B82CACD" w14:textId="77777777" w:rsidR="00611CA9" w:rsidRPr="00611CA9" w:rsidRDefault="00611CA9" w:rsidP="00611CA9">
            <w:pPr>
              <w:jc w:val="center"/>
              <w:textAlignment w:val="auto"/>
              <w:rPr>
                <w:rFonts w:ascii="Calibri" w:hAnsi="Calibri" w:cs="Calibri"/>
                <w:b/>
                <w:bCs/>
                <w:color w:val="000000"/>
                <w:sz w:val="22"/>
                <w:szCs w:val="22"/>
                <w:lang w:eastAsia="zh-CN"/>
              </w:rPr>
            </w:pPr>
            <w:r w:rsidRPr="00611CA9">
              <w:rPr>
                <w:rFonts w:ascii="Calibri" w:hAnsi="Calibri" w:cs="Calibri"/>
                <w:b/>
                <w:bCs/>
                <w:color w:val="000000"/>
                <w:sz w:val="22"/>
                <w:szCs w:val="22"/>
                <w:lang w:eastAsia="zh-CN"/>
              </w:rPr>
              <w:t>Total</w:t>
            </w:r>
          </w:p>
        </w:tc>
        <w:tc>
          <w:tcPr>
            <w:tcW w:w="2470" w:type="dxa"/>
            <w:tcBorders>
              <w:top w:val="nil"/>
              <w:left w:val="nil"/>
              <w:bottom w:val="nil"/>
              <w:right w:val="nil"/>
            </w:tcBorders>
            <w:shd w:val="clear" w:color="D9E1F2" w:fill="D9E1F2"/>
            <w:noWrap/>
            <w:vAlign w:val="bottom"/>
            <w:hideMark/>
          </w:tcPr>
          <w:p w14:paraId="43AAF19D" w14:textId="77777777" w:rsidR="00611CA9" w:rsidRPr="00611CA9" w:rsidRDefault="00611CA9" w:rsidP="00611CA9">
            <w:pPr>
              <w:jc w:val="center"/>
              <w:textAlignment w:val="auto"/>
              <w:rPr>
                <w:rFonts w:ascii="Calibri" w:hAnsi="Calibri" w:cs="Calibri"/>
                <w:b/>
                <w:bCs/>
                <w:color w:val="000000"/>
                <w:sz w:val="22"/>
                <w:szCs w:val="22"/>
                <w:lang w:eastAsia="zh-CN"/>
              </w:rPr>
            </w:pPr>
          </w:p>
        </w:tc>
      </w:tr>
      <w:tr w:rsidR="00611CA9" w:rsidRPr="00611CA9" w14:paraId="6A93AABA" w14:textId="77777777" w:rsidTr="00611CA9">
        <w:trPr>
          <w:trHeight w:val="366"/>
        </w:trPr>
        <w:tc>
          <w:tcPr>
            <w:tcW w:w="6034" w:type="dxa"/>
            <w:tcBorders>
              <w:top w:val="nil"/>
              <w:left w:val="nil"/>
              <w:bottom w:val="nil"/>
              <w:right w:val="nil"/>
            </w:tcBorders>
            <w:noWrap/>
            <w:vAlign w:val="bottom"/>
            <w:hideMark/>
          </w:tcPr>
          <w:p w14:paraId="03368BA0" w14:textId="77777777" w:rsidR="00611CA9" w:rsidRPr="00611CA9" w:rsidRDefault="00611CA9" w:rsidP="00611CA9">
            <w:pPr>
              <w:jc w:val="right"/>
              <w:textAlignment w:val="auto"/>
              <w:rPr>
                <w:rFonts w:ascii="Calibri" w:hAnsi="Calibri" w:cs="Calibri"/>
                <w:color w:val="000000"/>
                <w:sz w:val="22"/>
                <w:szCs w:val="22"/>
                <w:lang w:eastAsia="zh-CN"/>
              </w:rPr>
            </w:pPr>
            <w:r w:rsidRPr="00611CA9">
              <w:rPr>
                <w:rFonts w:ascii="Calibri" w:hAnsi="Calibri" w:cs="Calibri"/>
                <w:color w:val="000000"/>
                <w:sz w:val="22"/>
                <w:szCs w:val="22"/>
                <w:lang w:eastAsia="zh-CN"/>
              </w:rPr>
              <w:t>$1,154.37</w:t>
            </w:r>
          </w:p>
        </w:tc>
        <w:tc>
          <w:tcPr>
            <w:tcW w:w="2470" w:type="dxa"/>
            <w:tcBorders>
              <w:top w:val="nil"/>
              <w:left w:val="nil"/>
              <w:bottom w:val="nil"/>
              <w:right w:val="nil"/>
            </w:tcBorders>
            <w:noWrap/>
            <w:vAlign w:val="bottom"/>
            <w:hideMark/>
          </w:tcPr>
          <w:p w14:paraId="5E9739DD" w14:textId="77777777" w:rsidR="00611CA9" w:rsidRPr="00611CA9" w:rsidRDefault="00611CA9" w:rsidP="00611CA9">
            <w:pPr>
              <w:jc w:val="right"/>
              <w:textAlignment w:val="auto"/>
              <w:rPr>
                <w:rFonts w:ascii="Calibri" w:hAnsi="Calibri" w:cs="Calibri"/>
                <w:color w:val="000000"/>
                <w:sz w:val="22"/>
                <w:szCs w:val="22"/>
                <w:lang w:eastAsia="zh-CN"/>
              </w:rPr>
            </w:pPr>
          </w:p>
        </w:tc>
      </w:tr>
    </w:tbl>
    <w:p w14:paraId="6043C475" w14:textId="77777777" w:rsidR="0079485A" w:rsidRDefault="0079485A"/>
    <w:bookmarkEnd w:id="145"/>
    <w:p w14:paraId="2F172B4E" w14:textId="77777777" w:rsidR="00E0531C" w:rsidRDefault="00E0531C"/>
    <w:p w14:paraId="7892C363" w14:textId="77777777" w:rsidR="00C44ECB" w:rsidRDefault="00C44ECB" w:rsidP="00711ED0"/>
    <w:p w14:paraId="4C11F832" w14:textId="77777777" w:rsidR="00E21C36" w:rsidRDefault="00E21C36">
      <w:pPr>
        <w:spacing w:after="160" w:line="259" w:lineRule="auto"/>
        <w:textAlignment w:val="auto"/>
        <w:rPr>
          <w:b/>
          <w:bCs/>
          <w:sz w:val="28"/>
          <w:szCs w:val="28"/>
        </w:rPr>
      </w:pPr>
      <w:r>
        <w:br w:type="page"/>
      </w:r>
    </w:p>
    <w:p w14:paraId="458754C9" w14:textId="75038B95" w:rsidR="00C44ECB" w:rsidRDefault="00A753A6" w:rsidP="00A753A6">
      <w:pPr>
        <w:pStyle w:val="Heading2"/>
      </w:pPr>
      <w:bookmarkStart w:id="147" w:name="_Toc121574934"/>
      <w:bookmarkStart w:id="148" w:name="_Toc121686623"/>
      <w:r>
        <w:t xml:space="preserve">Appendix </w:t>
      </w:r>
      <w:r w:rsidR="00E904A5">
        <w:t>D</w:t>
      </w:r>
      <w:r>
        <w:t xml:space="preserve">: </w:t>
      </w:r>
      <w:r w:rsidR="00C44ECB">
        <w:t>Schedule</w:t>
      </w:r>
      <w:bookmarkEnd w:id="147"/>
      <w:bookmarkEnd w:id="148"/>
    </w:p>
    <w:p w14:paraId="37F7119B" w14:textId="08C93CA2" w:rsidR="00382A6B" w:rsidRDefault="00382A6B" w:rsidP="00BE7A3F"/>
    <w:p w14:paraId="497EA9B9" w14:textId="77777777" w:rsidR="0098300E" w:rsidRDefault="0022387B" w:rsidP="0098300E">
      <w:pPr>
        <w:keepNext/>
      </w:pPr>
      <w:commentRangeStart w:id="149"/>
      <w:r>
        <w:rPr>
          <w:noProof/>
        </w:rPr>
        <w:drawing>
          <wp:inline distT="0" distB="0" distL="0" distR="0" wp14:anchorId="104DFD31" wp14:editId="2A22B5F8">
            <wp:extent cx="6295895" cy="2905125"/>
            <wp:effectExtent l="0" t="0" r="0" b="0"/>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42"/>
                    <a:stretch>
                      <a:fillRect/>
                    </a:stretch>
                  </pic:blipFill>
                  <pic:spPr>
                    <a:xfrm>
                      <a:off x="0" y="0"/>
                      <a:ext cx="6300127" cy="2907078"/>
                    </a:xfrm>
                    <a:prstGeom prst="rect">
                      <a:avLst/>
                    </a:prstGeom>
                  </pic:spPr>
                </pic:pic>
              </a:graphicData>
            </a:graphic>
          </wp:inline>
        </w:drawing>
      </w:r>
    </w:p>
    <w:p w14:paraId="1B41F1C1" w14:textId="4932E2E9" w:rsidR="0098300E" w:rsidRPr="0098300E" w:rsidRDefault="0098300E" w:rsidP="0098300E">
      <w:pPr>
        <w:pStyle w:val="Caption"/>
        <w:jc w:val="center"/>
        <w:rPr>
          <w:i w:val="0"/>
          <w:iCs w:val="0"/>
          <w:color w:val="auto"/>
        </w:rPr>
      </w:pPr>
      <w:bookmarkStart w:id="150" w:name="_Toc121686645"/>
      <w:r w:rsidRPr="0098300E">
        <w:rPr>
          <w:i w:val="0"/>
          <w:iCs w:val="0"/>
          <w:color w:val="auto"/>
        </w:rPr>
        <w:t xml:space="preserve">Figure </w:t>
      </w:r>
      <w:r w:rsidRPr="0098300E">
        <w:rPr>
          <w:i w:val="0"/>
          <w:iCs w:val="0"/>
          <w:color w:val="auto"/>
        </w:rPr>
        <w:fldChar w:fldCharType="begin"/>
      </w:r>
      <w:r w:rsidRPr="0098300E">
        <w:rPr>
          <w:i w:val="0"/>
          <w:iCs w:val="0"/>
          <w:color w:val="auto"/>
        </w:rPr>
        <w:instrText xml:space="preserve"> SEQ Figure \* ARABIC </w:instrText>
      </w:r>
      <w:r w:rsidRPr="0098300E">
        <w:rPr>
          <w:i w:val="0"/>
          <w:iCs w:val="0"/>
          <w:color w:val="auto"/>
        </w:rPr>
        <w:fldChar w:fldCharType="separate"/>
      </w:r>
      <w:r w:rsidR="00B34FD8">
        <w:rPr>
          <w:i w:val="0"/>
          <w:iCs w:val="0"/>
          <w:noProof/>
          <w:color w:val="auto"/>
        </w:rPr>
        <w:t>18</w:t>
      </w:r>
      <w:r w:rsidRPr="0098300E">
        <w:rPr>
          <w:i w:val="0"/>
          <w:iCs w:val="0"/>
          <w:color w:val="auto"/>
        </w:rPr>
        <w:fldChar w:fldCharType="end"/>
      </w:r>
      <w:r w:rsidRPr="0098300E">
        <w:rPr>
          <w:i w:val="0"/>
          <w:iCs w:val="0"/>
          <w:color w:val="auto"/>
        </w:rPr>
        <w:t>: Detail semester schedule</w:t>
      </w:r>
      <w:bookmarkEnd w:id="150"/>
    </w:p>
    <w:commentRangeEnd w:id="149"/>
    <w:p w14:paraId="3DBA0026" w14:textId="7AF2A3B1" w:rsidR="00A22237" w:rsidRDefault="0076117B" w:rsidP="00BE7A3F">
      <w:r>
        <w:rPr>
          <w:rStyle w:val="CommentReference"/>
        </w:rPr>
        <w:commentReference w:id="149"/>
      </w:r>
    </w:p>
    <w:p w14:paraId="11AEEBAE" w14:textId="77777777" w:rsidR="008834F8" w:rsidRDefault="008834F8" w:rsidP="00BE7A3F"/>
    <w:p w14:paraId="3DA71645" w14:textId="77777777" w:rsidR="008834F8" w:rsidRDefault="008834F8" w:rsidP="00BE7A3F"/>
    <w:p w14:paraId="41CB1371" w14:textId="77777777" w:rsidR="008834F8" w:rsidRDefault="008834F8" w:rsidP="00BE7A3F"/>
    <w:p w14:paraId="76DD6010" w14:textId="77777777" w:rsidR="008834F8" w:rsidRDefault="008834F8" w:rsidP="00BE7A3F"/>
    <w:p w14:paraId="536A2D4D" w14:textId="77777777" w:rsidR="008834F8" w:rsidRDefault="008834F8" w:rsidP="00BE7A3F"/>
    <w:p w14:paraId="70ED5432" w14:textId="77777777" w:rsidR="008834F8" w:rsidRDefault="008834F8" w:rsidP="00BE7A3F"/>
    <w:p w14:paraId="6E775041" w14:textId="77777777" w:rsidR="008834F8" w:rsidRDefault="008834F8" w:rsidP="00BE7A3F"/>
    <w:p w14:paraId="129843D9" w14:textId="77777777" w:rsidR="008834F8" w:rsidRDefault="008834F8" w:rsidP="00BE7A3F"/>
    <w:p w14:paraId="147CEF27" w14:textId="77777777" w:rsidR="008834F8" w:rsidRDefault="008834F8" w:rsidP="00BE7A3F"/>
    <w:p w14:paraId="7F584C31" w14:textId="77777777" w:rsidR="008834F8" w:rsidRDefault="008834F8" w:rsidP="00BE7A3F"/>
    <w:p w14:paraId="518BC202" w14:textId="77777777" w:rsidR="008834F8" w:rsidRDefault="008834F8" w:rsidP="00BE7A3F"/>
    <w:p w14:paraId="5471A6FC" w14:textId="77777777" w:rsidR="008834F8" w:rsidRDefault="008834F8" w:rsidP="00BE7A3F"/>
    <w:p w14:paraId="060B51CF" w14:textId="77777777" w:rsidR="008834F8" w:rsidRDefault="008834F8" w:rsidP="00BE7A3F"/>
    <w:p w14:paraId="15499988" w14:textId="77777777" w:rsidR="008834F8" w:rsidRDefault="008834F8" w:rsidP="00BE7A3F"/>
    <w:p w14:paraId="4C716B19" w14:textId="77777777" w:rsidR="008834F8" w:rsidRDefault="008834F8" w:rsidP="00BE7A3F"/>
    <w:p w14:paraId="2F41E093" w14:textId="77777777" w:rsidR="008834F8" w:rsidRDefault="008834F8" w:rsidP="00BE7A3F"/>
    <w:p w14:paraId="1C4E0FC5" w14:textId="77777777" w:rsidR="008834F8" w:rsidRDefault="008834F8" w:rsidP="00BE7A3F"/>
    <w:p w14:paraId="72889222" w14:textId="77777777" w:rsidR="008834F8" w:rsidRDefault="008834F8" w:rsidP="00BE7A3F"/>
    <w:p w14:paraId="2A82B3FB" w14:textId="77777777" w:rsidR="008834F8" w:rsidRDefault="008834F8" w:rsidP="00BE7A3F"/>
    <w:p w14:paraId="42F24959" w14:textId="77777777" w:rsidR="008834F8" w:rsidRDefault="008834F8" w:rsidP="00BE7A3F"/>
    <w:p w14:paraId="5C039546" w14:textId="77777777" w:rsidR="008834F8" w:rsidRDefault="008834F8" w:rsidP="00BE7A3F"/>
    <w:p w14:paraId="11B24E18" w14:textId="77777777" w:rsidR="008834F8" w:rsidRDefault="008834F8" w:rsidP="00BE7A3F"/>
    <w:p w14:paraId="26000088" w14:textId="77777777" w:rsidR="008834F8" w:rsidRDefault="008834F8" w:rsidP="00BE7A3F"/>
    <w:p w14:paraId="2E08A908" w14:textId="77777777" w:rsidR="008834F8" w:rsidRDefault="008834F8" w:rsidP="00BE7A3F"/>
    <w:p w14:paraId="38C309B1" w14:textId="77777777" w:rsidR="008834F8" w:rsidRDefault="008834F8" w:rsidP="00BE7A3F"/>
    <w:p w14:paraId="7B1FF4D8" w14:textId="383164DC" w:rsidR="00382A6B" w:rsidRPr="0012523C" w:rsidRDefault="00510E07" w:rsidP="0012523C">
      <w:pPr>
        <w:pStyle w:val="Heading2"/>
      </w:pPr>
      <w:bookmarkStart w:id="151" w:name="_Hlk121407755"/>
      <w:bookmarkStart w:id="152" w:name="_Toc121574935"/>
      <w:bookmarkStart w:id="153" w:name="_Toc121686624"/>
      <w:r>
        <w:t xml:space="preserve">Appendix </w:t>
      </w:r>
      <w:r w:rsidR="00DA5CB3">
        <w:t>E</w:t>
      </w:r>
      <w:r w:rsidR="001B7EBE">
        <w:t xml:space="preserve">: </w:t>
      </w:r>
      <w:r w:rsidR="00E2573A">
        <w:t>Requirement Verification Matrix</w:t>
      </w:r>
      <w:bookmarkEnd w:id="151"/>
      <w:bookmarkEnd w:id="152"/>
      <w:bookmarkEnd w:id="153"/>
    </w:p>
    <w:p w14:paraId="2DEB7A44" w14:textId="77777777" w:rsidR="0012523C" w:rsidRDefault="0012523C" w:rsidP="0012523C">
      <w:pPr>
        <w:pStyle w:val="Caption"/>
        <w:jc w:val="center"/>
        <w:rPr>
          <w:i w:val="0"/>
          <w:iCs w:val="0"/>
          <w:color w:val="auto"/>
        </w:rPr>
      </w:pPr>
    </w:p>
    <w:p w14:paraId="292BF657" w14:textId="7B905ED3" w:rsidR="00531EED" w:rsidRPr="00531EED" w:rsidRDefault="00531EED" w:rsidP="0012523C">
      <w:pPr>
        <w:pStyle w:val="Caption"/>
        <w:jc w:val="center"/>
        <w:rPr>
          <w:i w:val="0"/>
          <w:iCs w:val="0"/>
          <w:color w:val="auto"/>
          <w:sz w:val="22"/>
          <w:szCs w:val="22"/>
        </w:rPr>
      </w:pPr>
      <w:bookmarkStart w:id="154" w:name="_Toc121686627"/>
      <w:r w:rsidRPr="0012523C">
        <w:rPr>
          <w:i w:val="0"/>
          <w:color w:val="auto"/>
        </w:rPr>
        <w:t xml:space="preserve">Table </w:t>
      </w:r>
      <w:r w:rsidR="00B14291">
        <w:rPr>
          <w:i w:val="0"/>
          <w:iCs w:val="0"/>
          <w:color w:val="auto"/>
        </w:rPr>
        <w:t>3</w:t>
      </w:r>
      <w:r w:rsidRPr="0012523C">
        <w:rPr>
          <w:i w:val="0"/>
          <w:color w:val="auto"/>
        </w:rPr>
        <w:fldChar w:fldCharType="begin"/>
      </w:r>
      <w:r w:rsidRPr="00531EED">
        <w:rPr>
          <w:i w:val="0"/>
          <w:color w:val="auto"/>
          <w:sz w:val="22"/>
          <w:szCs w:val="22"/>
        </w:rPr>
        <w:instrText xml:space="preserve"> SEQ Table \* ARABIC </w:instrText>
      </w:r>
      <w:r w:rsidRPr="0012523C">
        <w:rPr>
          <w:i w:val="0"/>
          <w:color w:val="auto"/>
        </w:rPr>
        <w:fldChar w:fldCharType="separate"/>
      </w:r>
      <w:r w:rsidR="00B34FD8">
        <w:rPr>
          <w:i w:val="0"/>
          <w:noProof/>
          <w:color w:val="auto"/>
          <w:sz w:val="22"/>
          <w:szCs w:val="22"/>
        </w:rPr>
        <w:t>3</w:t>
      </w:r>
      <w:r w:rsidRPr="0012523C">
        <w:rPr>
          <w:i w:val="0"/>
          <w:color w:val="auto"/>
        </w:rPr>
        <w:fldChar w:fldCharType="end"/>
      </w:r>
      <w:r w:rsidRPr="0012523C">
        <w:rPr>
          <w:i w:val="0"/>
          <w:color w:val="auto"/>
        </w:rPr>
        <w:t xml:space="preserve">: </w:t>
      </w:r>
      <w:r w:rsidR="0012523C" w:rsidRPr="0012523C">
        <w:rPr>
          <w:i w:val="0"/>
          <w:iCs w:val="0"/>
          <w:color w:val="auto"/>
        </w:rPr>
        <w:t xml:space="preserve"> </w:t>
      </w:r>
      <w:r w:rsidRPr="0012523C">
        <w:rPr>
          <w:i w:val="0"/>
          <w:color w:val="auto"/>
        </w:rPr>
        <w:t>Requirement Verification Matrix</w:t>
      </w:r>
      <w:bookmarkEnd w:id="154"/>
    </w:p>
    <w:tbl>
      <w:tblPr>
        <w:tblStyle w:val="ListTable4-Accent1"/>
        <w:tblW w:w="9990" w:type="dxa"/>
        <w:tblInd w:w="-185" w:type="dxa"/>
        <w:tblLayout w:type="fixed"/>
        <w:tblLook w:val="04A0" w:firstRow="1" w:lastRow="0" w:firstColumn="1" w:lastColumn="0" w:noHBand="0" w:noVBand="1"/>
      </w:tblPr>
      <w:tblGrid>
        <w:gridCol w:w="1080"/>
        <w:gridCol w:w="1530"/>
        <w:gridCol w:w="4232"/>
        <w:gridCol w:w="1438"/>
        <w:gridCol w:w="1710"/>
      </w:tblGrid>
      <w:tr w:rsidR="008A7B26" w:rsidRPr="00DE28E7" w14:paraId="42D91B55" w14:textId="77777777" w:rsidTr="00AE374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42" w:type="dxa"/>
            <w:gridSpan w:val="3"/>
            <w:hideMark/>
          </w:tcPr>
          <w:p w14:paraId="202A0F30" w14:textId="77777777" w:rsidR="00DE28E7" w:rsidRPr="00DE28E7" w:rsidRDefault="00DE28E7" w:rsidP="00DE28E7">
            <w:pPr>
              <w:jc w:val="center"/>
              <w:rPr>
                <w:rFonts w:ascii="Segoe UI" w:hAnsi="Segoe UI" w:cs="Segoe UI"/>
                <w:sz w:val="18"/>
                <w:szCs w:val="18"/>
                <w:lang w:eastAsia="zh-CN"/>
              </w:rPr>
            </w:pPr>
            <w:r w:rsidRPr="00DE28E7">
              <w:rPr>
                <w:lang w:eastAsia="zh-CN"/>
              </w:rPr>
              <w:t>Requirement </w:t>
            </w:r>
          </w:p>
        </w:tc>
        <w:tc>
          <w:tcPr>
            <w:tcW w:w="1438" w:type="dxa"/>
            <w:vMerge w:val="restart"/>
            <w:hideMark/>
          </w:tcPr>
          <w:p w14:paraId="08957224" w14:textId="77777777" w:rsidR="00DE28E7" w:rsidRPr="00DE28E7" w:rsidRDefault="00DE28E7" w:rsidP="00DE28E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lang w:eastAsia="zh-CN"/>
              </w:rPr>
              <w:t>Design Metric </w:t>
            </w:r>
          </w:p>
        </w:tc>
        <w:tc>
          <w:tcPr>
            <w:tcW w:w="1710" w:type="dxa"/>
            <w:vMerge w:val="restart"/>
            <w:hideMark/>
          </w:tcPr>
          <w:p w14:paraId="6848906A" w14:textId="77777777" w:rsidR="00DE28E7" w:rsidRPr="00DE28E7" w:rsidRDefault="00DE28E7" w:rsidP="00DE28E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lang w:eastAsia="zh-CN"/>
              </w:rPr>
              <w:t>Verification Method </w:t>
            </w:r>
          </w:p>
        </w:tc>
      </w:tr>
      <w:tr w:rsidR="006A3FAD" w:rsidRPr="00DE28E7" w14:paraId="0B80ABD5" w14:textId="77777777" w:rsidTr="00AE37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1DFA6A24"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Number </w:t>
            </w:r>
          </w:p>
        </w:tc>
        <w:tc>
          <w:tcPr>
            <w:tcW w:w="1530" w:type="dxa"/>
            <w:hideMark/>
          </w:tcPr>
          <w:p w14:paraId="2AC6ADE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b/>
                <w:bCs/>
                <w:color w:val="000000"/>
                <w:lang w:eastAsia="zh-CN"/>
              </w:rPr>
              <w:t>Title</w:t>
            </w:r>
            <w:r w:rsidRPr="00DE28E7">
              <w:rPr>
                <w:color w:val="000000"/>
                <w:lang w:eastAsia="zh-CN"/>
              </w:rPr>
              <w:t> </w:t>
            </w:r>
          </w:p>
        </w:tc>
        <w:tc>
          <w:tcPr>
            <w:tcW w:w="4232" w:type="dxa"/>
            <w:hideMark/>
          </w:tcPr>
          <w:p w14:paraId="2309A9E5"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b/>
                <w:bCs/>
                <w:color w:val="000000"/>
                <w:lang w:eastAsia="zh-CN"/>
              </w:rPr>
              <w:t>Description</w:t>
            </w:r>
            <w:r w:rsidRPr="00DE28E7">
              <w:rPr>
                <w:color w:val="000000"/>
                <w:lang w:eastAsia="zh-CN"/>
              </w:rPr>
              <w:t> </w:t>
            </w:r>
          </w:p>
        </w:tc>
        <w:tc>
          <w:tcPr>
            <w:tcW w:w="1438" w:type="dxa"/>
            <w:vMerge/>
            <w:hideMark/>
          </w:tcPr>
          <w:p w14:paraId="44C77428" w14:textId="77777777" w:rsidR="00DE28E7" w:rsidRPr="00DE28E7" w:rsidRDefault="00DE28E7" w:rsidP="00DE28E7">
            <w:pPr>
              <w:textAlignment w:val="auto"/>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p>
        </w:tc>
        <w:tc>
          <w:tcPr>
            <w:tcW w:w="1710" w:type="dxa"/>
            <w:vMerge/>
            <w:hideMark/>
          </w:tcPr>
          <w:p w14:paraId="32C004B0" w14:textId="77777777" w:rsidR="00DE28E7" w:rsidRPr="00DE28E7" w:rsidRDefault="00DE28E7" w:rsidP="00DE28E7">
            <w:pPr>
              <w:textAlignment w:val="auto"/>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p>
        </w:tc>
      </w:tr>
      <w:tr w:rsidR="00E468A5" w:rsidRPr="00DE28E7" w14:paraId="34DD2CAA" w14:textId="77777777" w:rsidTr="00AE3742">
        <w:trPr>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624CC053"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1.0 </w:t>
            </w:r>
          </w:p>
        </w:tc>
        <w:tc>
          <w:tcPr>
            <w:tcW w:w="1530" w:type="dxa"/>
            <w:hideMark/>
          </w:tcPr>
          <w:p w14:paraId="357B27F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Function </w:t>
            </w:r>
          </w:p>
        </w:tc>
        <w:tc>
          <w:tcPr>
            <w:tcW w:w="4232" w:type="dxa"/>
            <w:hideMark/>
          </w:tcPr>
          <w:p w14:paraId="50B8F33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62575F9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4CFA2EA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57A19079" w14:textId="77777777" w:rsidTr="00AE37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240747BB"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1.1 </w:t>
            </w:r>
          </w:p>
        </w:tc>
        <w:tc>
          <w:tcPr>
            <w:tcW w:w="1530" w:type="dxa"/>
            <w:hideMark/>
          </w:tcPr>
          <w:p w14:paraId="46579FD5"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2A9B927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produce hydrogen gas </w:t>
            </w:r>
          </w:p>
        </w:tc>
        <w:tc>
          <w:tcPr>
            <w:tcW w:w="1438" w:type="dxa"/>
            <w:hideMark/>
          </w:tcPr>
          <w:p w14:paraId="2D4F6C4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Alkaline Selection </w:t>
            </w:r>
          </w:p>
        </w:tc>
        <w:tc>
          <w:tcPr>
            <w:tcW w:w="1710" w:type="dxa"/>
            <w:hideMark/>
          </w:tcPr>
          <w:p w14:paraId="5AFA83D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054B9519"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6C304DF7"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1.1.1 </w:t>
            </w:r>
          </w:p>
        </w:tc>
        <w:tc>
          <w:tcPr>
            <w:tcW w:w="1530" w:type="dxa"/>
            <w:hideMark/>
          </w:tcPr>
          <w:p w14:paraId="142BFF0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76E3AAF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produce 0.02 grams of hydrogen gas to run the fuel cell for 10 minutes at 1 watt.  </w:t>
            </w:r>
          </w:p>
        </w:tc>
        <w:tc>
          <w:tcPr>
            <w:tcW w:w="1438" w:type="dxa"/>
            <w:hideMark/>
          </w:tcPr>
          <w:p w14:paraId="17220C5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Electrolysis Design </w:t>
            </w:r>
          </w:p>
        </w:tc>
        <w:tc>
          <w:tcPr>
            <w:tcW w:w="1710" w:type="dxa"/>
            <w:hideMark/>
          </w:tcPr>
          <w:p w14:paraId="104013FD"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71B840A7"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3FA39EC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1.2 </w:t>
            </w:r>
          </w:p>
        </w:tc>
        <w:tc>
          <w:tcPr>
            <w:tcW w:w="1530" w:type="dxa"/>
            <w:hideMark/>
          </w:tcPr>
          <w:p w14:paraId="030FD33A"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12706C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store 0.04 grams of hydrogen gas. </w:t>
            </w:r>
          </w:p>
        </w:tc>
        <w:tc>
          <w:tcPr>
            <w:tcW w:w="1438" w:type="dxa"/>
            <w:hideMark/>
          </w:tcPr>
          <w:p w14:paraId="213AD3D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Volume </w:t>
            </w:r>
          </w:p>
        </w:tc>
        <w:tc>
          <w:tcPr>
            <w:tcW w:w="1710" w:type="dxa"/>
            <w:hideMark/>
          </w:tcPr>
          <w:p w14:paraId="68DC97CB"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2B2907BE"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449534D0"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1.3 </w:t>
            </w:r>
          </w:p>
        </w:tc>
        <w:tc>
          <w:tcPr>
            <w:tcW w:w="1530" w:type="dxa"/>
            <w:hideMark/>
          </w:tcPr>
          <w:p w14:paraId="2B17EA0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F78E50E"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use DC power to be able to use both alternative energy sources and battery power.   </w:t>
            </w:r>
          </w:p>
        </w:tc>
        <w:tc>
          <w:tcPr>
            <w:tcW w:w="1438" w:type="dxa"/>
            <w:hideMark/>
          </w:tcPr>
          <w:p w14:paraId="6BF828DE"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2A44C43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2BC19322" w14:textId="77777777" w:rsidTr="00AE37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601AC49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2.0 </w:t>
            </w:r>
          </w:p>
        </w:tc>
        <w:tc>
          <w:tcPr>
            <w:tcW w:w="1530" w:type="dxa"/>
            <w:hideMark/>
          </w:tcPr>
          <w:p w14:paraId="7DF5848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Safety </w:t>
            </w:r>
          </w:p>
        </w:tc>
        <w:tc>
          <w:tcPr>
            <w:tcW w:w="4232" w:type="dxa"/>
            <w:hideMark/>
          </w:tcPr>
          <w:p w14:paraId="4EEA833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15B9A49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0DEBD7C7"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E468A5" w:rsidRPr="00DE28E7" w14:paraId="45F42F5F"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3C364EC7"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2.1 </w:t>
            </w:r>
          </w:p>
        </w:tc>
        <w:tc>
          <w:tcPr>
            <w:tcW w:w="1530" w:type="dxa"/>
            <w:hideMark/>
          </w:tcPr>
          <w:p w14:paraId="0A78F07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5CAD428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allow for safe extraction of hydrogen gas without risk of major leaks. </w:t>
            </w:r>
          </w:p>
        </w:tc>
        <w:tc>
          <w:tcPr>
            <w:tcW w:w="1438" w:type="dxa"/>
            <w:hideMark/>
          </w:tcPr>
          <w:p w14:paraId="7DDEB55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Sealant </w:t>
            </w:r>
          </w:p>
        </w:tc>
        <w:tc>
          <w:tcPr>
            <w:tcW w:w="1710" w:type="dxa"/>
            <w:hideMark/>
          </w:tcPr>
          <w:p w14:paraId="63E0E66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74256354" w14:textId="77777777" w:rsidTr="00AE3742">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1080" w:type="dxa"/>
            <w:hideMark/>
          </w:tcPr>
          <w:p w14:paraId="43CA3890"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2.2 </w:t>
            </w:r>
          </w:p>
        </w:tc>
        <w:tc>
          <w:tcPr>
            <w:tcW w:w="1530" w:type="dxa"/>
            <w:hideMark/>
          </w:tcPr>
          <w:p w14:paraId="3FE8B91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5E126E57"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follow Embry-Riddle Prescott Campus’ safety requirements. https://myerauedu.sharepoint.com/teams/APPM/section-2/Pages/2-4-policy.aspx </w:t>
            </w:r>
          </w:p>
        </w:tc>
        <w:tc>
          <w:tcPr>
            <w:tcW w:w="1438" w:type="dxa"/>
            <w:hideMark/>
          </w:tcPr>
          <w:p w14:paraId="041FF38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58CE0F14"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6A7516C3" w14:textId="77777777" w:rsidTr="00AE3742">
        <w:trPr>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59609163"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3.0 </w:t>
            </w:r>
          </w:p>
        </w:tc>
        <w:tc>
          <w:tcPr>
            <w:tcW w:w="1530" w:type="dxa"/>
            <w:hideMark/>
          </w:tcPr>
          <w:p w14:paraId="68B6772D" w14:textId="0D83174D"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Educational </w:t>
            </w:r>
          </w:p>
        </w:tc>
        <w:tc>
          <w:tcPr>
            <w:tcW w:w="4232" w:type="dxa"/>
            <w:hideMark/>
          </w:tcPr>
          <w:p w14:paraId="3B06EEF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140B1A2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08F6430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2C71477E"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28F726C9"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3.1 </w:t>
            </w:r>
          </w:p>
        </w:tc>
        <w:tc>
          <w:tcPr>
            <w:tcW w:w="1530" w:type="dxa"/>
            <w:hideMark/>
          </w:tcPr>
          <w:p w14:paraId="2C97AEB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5217213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serve as an educational demonstrator or lab device for the student body of Embry Riddle Prescott campus.  </w:t>
            </w:r>
          </w:p>
        </w:tc>
        <w:tc>
          <w:tcPr>
            <w:tcW w:w="1438" w:type="dxa"/>
            <w:hideMark/>
          </w:tcPr>
          <w:p w14:paraId="5C62EAD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59D71C9B"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40B0BB18"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10D076CE"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3.1.1 </w:t>
            </w:r>
          </w:p>
        </w:tc>
        <w:tc>
          <w:tcPr>
            <w:tcW w:w="1530" w:type="dxa"/>
            <w:hideMark/>
          </w:tcPr>
          <w:p w14:paraId="286A81F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909E03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internal system components should be visible for educational purposes. </w:t>
            </w:r>
          </w:p>
        </w:tc>
        <w:tc>
          <w:tcPr>
            <w:tcW w:w="1438" w:type="dxa"/>
            <w:hideMark/>
          </w:tcPr>
          <w:p w14:paraId="2AEB69E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2449DD0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7F443B" w:rsidRPr="00DE28E7" w14:paraId="7BBD5918"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57065CF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3.1.2.1 </w:t>
            </w:r>
          </w:p>
        </w:tc>
        <w:tc>
          <w:tcPr>
            <w:tcW w:w="1530" w:type="dxa"/>
            <w:hideMark/>
          </w:tcPr>
          <w:p w14:paraId="2A2A248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2DC77DD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detect the production of hydrogen gas. </w:t>
            </w:r>
          </w:p>
        </w:tc>
        <w:tc>
          <w:tcPr>
            <w:tcW w:w="1438" w:type="dxa"/>
            <w:hideMark/>
          </w:tcPr>
          <w:p w14:paraId="5932BF0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0AD72BF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5530D989"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2A0FF5CA"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3.1.2.2 </w:t>
            </w:r>
          </w:p>
        </w:tc>
        <w:tc>
          <w:tcPr>
            <w:tcW w:w="1530" w:type="dxa"/>
            <w:hideMark/>
          </w:tcPr>
          <w:p w14:paraId="41551AD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78F305B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display the approximate amount of hydrogen gas stored. </w:t>
            </w:r>
          </w:p>
        </w:tc>
        <w:tc>
          <w:tcPr>
            <w:tcW w:w="1438" w:type="dxa"/>
            <w:hideMark/>
          </w:tcPr>
          <w:p w14:paraId="1E2E268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6B87D63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7F443B" w:rsidRPr="00DE28E7" w14:paraId="1B9A41B3"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4E163E67"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3.1.3 </w:t>
            </w:r>
          </w:p>
        </w:tc>
        <w:tc>
          <w:tcPr>
            <w:tcW w:w="1530" w:type="dxa"/>
            <w:hideMark/>
          </w:tcPr>
          <w:p w14:paraId="4664C2E5"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22959DF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have a learning feature about the hydrogen economy and where it could go in the future. </w:t>
            </w:r>
          </w:p>
        </w:tc>
        <w:tc>
          <w:tcPr>
            <w:tcW w:w="1438" w:type="dxa"/>
            <w:hideMark/>
          </w:tcPr>
          <w:p w14:paraId="60DAC1B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4347266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65CF94E4"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07D72D8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3.1.4 </w:t>
            </w:r>
          </w:p>
        </w:tc>
        <w:tc>
          <w:tcPr>
            <w:tcW w:w="1530" w:type="dxa"/>
            <w:hideMark/>
          </w:tcPr>
          <w:p w14:paraId="64FB0C3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0E10178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display all values used for demonstration purposes in English units.  </w:t>
            </w:r>
          </w:p>
        </w:tc>
        <w:tc>
          <w:tcPr>
            <w:tcW w:w="1438" w:type="dxa"/>
            <w:hideMark/>
          </w:tcPr>
          <w:p w14:paraId="1A62B04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5711ED7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7F443B" w:rsidRPr="00DE28E7" w14:paraId="58A98882" w14:textId="77777777" w:rsidTr="00AE37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678FE48A"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4.0 </w:t>
            </w:r>
          </w:p>
        </w:tc>
        <w:tc>
          <w:tcPr>
            <w:tcW w:w="1530" w:type="dxa"/>
            <w:hideMark/>
          </w:tcPr>
          <w:p w14:paraId="163F69B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Performance </w:t>
            </w:r>
          </w:p>
        </w:tc>
        <w:tc>
          <w:tcPr>
            <w:tcW w:w="4232" w:type="dxa"/>
            <w:hideMark/>
          </w:tcPr>
          <w:p w14:paraId="19C63977"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64974A5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1B0CE49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E468A5" w:rsidRPr="00DE28E7" w14:paraId="44EC7763"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7AE6CA66"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4.1 </w:t>
            </w:r>
          </w:p>
        </w:tc>
        <w:tc>
          <w:tcPr>
            <w:tcW w:w="1530" w:type="dxa"/>
            <w:hideMark/>
          </w:tcPr>
          <w:p w14:paraId="02EFAFD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0392CC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material storage efficiency (hydrogen in vs. Hydrogen out) must be at least 50%.   </w:t>
            </w:r>
          </w:p>
        </w:tc>
        <w:tc>
          <w:tcPr>
            <w:tcW w:w="1438" w:type="dxa"/>
            <w:hideMark/>
          </w:tcPr>
          <w:p w14:paraId="6C76F90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Volume </w:t>
            </w:r>
          </w:p>
        </w:tc>
        <w:tc>
          <w:tcPr>
            <w:tcW w:w="1710" w:type="dxa"/>
            <w:hideMark/>
          </w:tcPr>
          <w:p w14:paraId="2B3C574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48B8C3AD"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3EACE6D5"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4.2 </w:t>
            </w:r>
          </w:p>
        </w:tc>
        <w:tc>
          <w:tcPr>
            <w:tcW w:w="1530" w:type="dxa"/>
            <w:hideMark/>
          </w:tcPr>
          <w:p w14:paraId="0A20595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611126A"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xml:space="preserve">The system must </w:t>
            </w:r>
            <w:proofErr w:type="spellStart"/>
            <w:r w:rsidRPr="00DE28E7">
              <w:rPr>
                <w:color w:val="000000"/>
                <w:lang w:eastAsia="zh-CN"/>
              </w:rPr>
              <w:t>weight</w:t>
            </w:r>
            <w:proofErr w:type="spellEnd"/>
            <w:r w:rsidRPr="00DE28E7">
              <w:rPr>
                <w:color w:val="000000"/>
                <w:lang w:eastAsia="zh-CN"/>
              </w:rPr>
              <w:t xml:space="preserve"> less than 25 pounds dry. </w:t>
            </w:r>
          </w:p>
        </w:tc>
        <w:tc>
          <w:tcPr>
            <w:tcW w:w="1438" w:type="dxa"/>
            <w:hideMark/>
          </w:tcPr>
          <w:p w14:paraId="27FC26E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0F6C4C5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35E26783"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73378E2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4.3 </w:t>
            </w:r>
          </w:p>
        </w:tc>
        <w:tc>
          <w:tcPr>
            <w:tcW w:w="1530" w:type="dxa"/>
            <w:hideMark/>
          </w:tcPr>
          <w:p w14:paraId="3556356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74AACC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material storage to fuel cell system must be able to run for 10 minutes.  </w:t>
            </w:r>
          </w:p>
        </w:tc>
        <w:tc>
          <w:tcPr>
            <w:tcW w:w="1438" w:type="dxa"/>
            <w:hideMark/>
          </w:tcPr>
          <w:p w14:paraId="16D2D5F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Volume </w:t>
            </w:r>
          </w:p>
        </w:tc>
        <w:tc>
          <w:tcPr>
            <w:tcW w:w="1710" w:type="dxa"/>
            <w:hideMark/>
          </w:tcPr>
          <w:p w14:paraId="31661FE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1E70F9AB"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49A9E5D4"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4.4 </w:t>
            </w:r>
          </w:p>
        </w:tc>
        <w:tc>
          <w:tcPr>
            <w:tcW w:w="1530" w:type="dxa"/>
            <w:hideMark/>
          </w:tcPr>
          <w:p w14:paraId="15E2DCA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B38601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All subsystem interfaces should have a proper connection. </w:t>
            </w:r>
          </w:p>
        </w:tc>
        <w:tc>
          <w:tcPr>
            <w:tcW w:w="1438" w:type="dxa"/>
            <w:hideMark/>
          </w:tcPr>
          <w:p w14:paraId="7CCC2A2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User Interface </w:t>
            </w:r>
          </w:p>
        </w:tc>
        <w:tc>
          <w:tcPr>
            <w:tcW w:w="1710" w:type="dxa"/>
            <w:hideMark/>
          </w:tcPr>
          <w:p w14:paraId="3F78F58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46ACF111" w14:textId="77777777" w:rsidTr="00AE3742">
        <w:trPr>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6F26C79F"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5.0 </w:t>
            </w:r>
          </w:p>
        </w:tc>
        <w:tc>
          <w:tcPr>
            <w:tcW w:w="1530" w:type="dxa"/>
            <w:hideMark/>
          </w:tcPr>
          <w:p w14:paraId="3DC508F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Human Factor </w:t>
            </w:r>
          </w:p>
        </w:tc>
        <w:tc>
          <w:tcPr>
            <w:tcW w:w="4232" w:type="dxa"/>
            <w:hideMark/>
          </w:tcPr>
          <w:p w14:paraId="4AF4A18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25E47BD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496F1CB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616D07D0"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73A9048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5.1 </w:t>
            </w:r>
          </w:p>
        </w:tc>
        <w:tc>
          <w:tcPr>
            <w:tcW w:w="1530" w:type="dxa"/>
            <w:hideMark/>
          </w:tcPr>
          <w:p w14:paraId="362053D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13E196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operate in a room that has a fire/smoke alarm system if working indoors. </w:t>
            </w:r>
          </w:p>
        </w:tc>
        <w:tc>
          <w:tcPr>
            <w:tcW w:w="1438" w:type="dxa"/>
            <w:hideMark/>
          </w:tcPr>
          <w:p w14:paraId="16626A2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Location </w:t>
            </w:r>
          </w:p>
        </w:tc>
        <w:tc>
          <w:tcPr>
            <w:tcW w:w="1710" w:type="dxa"/>
            <w:hideMark/>
          </w:tcPr>
          <w:p w14:paraId="588E2D4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250DD32C"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2ED1A7C8"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5.2 </w:t>
            </w:r>
          </w:p>
        </w:tc>
        <w:tc>
          <w:tcPr>
            <w:tcW w:w="1530" w:type="dxa"/>
            <w:hideMark/>
          </w:tcPr>
          <w:p w14:paraId="3C1E68BE"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75A506A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should be easy to operate by authorized users. </w:t>
            </w:r>
          </w:p>
        </w:tc>
        <w:tc>
          <w:tcPr>
            <w:tcW w:w="1438" w:type="dxa"/>
            <w:hideMark/>
          </w:tcPr>
          <w:p w14:paraId="56FC44E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User Interface </w:t>
            </w:r>
          </w:p>
        </w:tc>
        <w:tc>
          <w:tcPr>
            <w:tcW w:w="1710" w:type="dxa"/>
            <w:hideMark/>
          </w:tcPr>
          <w:p w14:paraId="26EB1EE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CD6640" w:rsidRPr="00DE28E7" w14:paraId="0A4B8EDE" w14:textId="77777777" w:rsidTr="00AE374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990" w:type="dxa"/>
            <w:gridSpan w:val="5"/>
            <w:hideMark/>
          </w:tcPr>
          <w:p w14:paraId="1E6B027F" w14:textId="77777777" w:rsidR="00DE28E7" w:rsidRPr="00DE28E7" w:rsidRDefault="00DE28E7" w:rsidP="00DE28E7">
            <w:pPr>
              <w:jc w:val="center"/>
              <w:rPr>
                <w:rFonts w:ascii="Segoe UI" w:hAnsi="Segoe UI" w:cs="Segoe UI"/>
                <w:sz w:val="18"/>
                <w:szCs w:val="18"/>
                <w:lang w:eastAsia="zh-CN"/>
              </w:rPr>
            </w:pPr>
            <w:r w:rsidRPr="00DE28E7">
              <w:rPr>
                <w:color w:val="000000"/>
                <w:sz w:val="28"/>
                <w:szCs w:val="28"/>
                <w:lang w:eastAsia="zh-CN"/>
              </w:rPr>
              <w:t>Subsystem Requirements </w:t>
            </w:r>
          </w:p>
        </w:tc>
      </w:tr>
      <w:tr w:rsidR="00E468A5" w:rsidRPr="00DE28E7" w14:paraId="39A308A1" w14:textId="77777777" w:rsidTr="00AE3742">
        <w:trPr>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0FB48E21"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6.0 </w:t>
            </w:r>
          </w:p>
        </w:tc>
        <w:tc>
          <w:tcPr>
            <w:tcW w:w="1530" w:type="dxa"/>
            <w:hideMark/>
          </w:tcPr>
          <w:p w14:paraId="1CBD334D"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Electrolysis </w:t>
            </w:r>
          </w:p>
        </w:tc>
        <w:tc>
          <w:tcPr>
            <w:tcW w:w="4232" w:type="dxa"/>
            <w:hideMark/>
          </w:tcPr>
          <w:p w14:paraId="2165C40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581D0239" w14:textId="77777777" w:rsidR="00DE28E7" w:rsidRPr="00DE28E7" w:rsidRDefault="00DE28E7" w:rsidP="00DE28E7">
            <w:pP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6BEB36D2" w14:textId="77777777" w:rsidR="00DE28E7" w:rsidRPr="00DE28E7" w:rsidRDefault="00DE28E7" w:rsidP="00DE28E7">
            <w:pP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51EFBCC2"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05773517" w14:textId="0FFC6AA8"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1</w:t>
            </w:r>
            <w:r w:rsidRPr="00DE28E7">
              <w:rPr>
                <w:color w:val="000000"/>
                <w:lang w:eastAsia="zh-CN"/>
              </w:rPr>
              <w:t> </w:t>
            </w:r>
          </w:p>
        </w:tc>
        <w:tc>
          <w:tcPr>
            <w:tcW w:w="1530" w:type="dxa"/>
            <w:hideMark/>
          </w:tcPr>
          <w:p w14:paraId="493C67E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2D6A093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hydrogen and oxygen produced in the electrolysis system must not mix. </w:t>
            </w:r>
          </w:p>
        </w:tc>
        <w:tc>
          <w:tcPr>
            <w:tcW w:w="1438" w:type="dxa"/>
            <w:hideMark/>
          </w:tcPr>
          <w:p w14:paraId="57F15595"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Membrane Design </w:t>
            </w:r>
          </w:p>
        </w:tc>
        <w:tc>
          <w:tcPr>
            <w:tcW w:w="1710" w:type="dxa"/>
            <w:hideMark/>
          </w:tcPr>
          <w:p w14:paraId="606D089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3598D57D"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75293CE2" w14:textId="17628692"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2</w:t>
            </w:r>
            <w:r w:rsidRPr="00DE28E7">
              <w:rPr>
                <w:color w:val="000000"/>
                <w:lang w:eastAsia="zh-CN"/>
              </w:rPr>
              <w:t> </w:t>
            </w:r>
          </w:p>
        </w:tc>
        <w:tc>
          <w:tcPr>
            <w:tcW w:w="1530" w:type="dxa"/>
            <w:hideMark/>
          </w:tcPr>
          <w:p w14:paraId="4A11A53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21FBCCE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electrolysis system housing layers must be replaceable. </w:t>
            </w:r>
          </w:p>
        </w:tc>
        <w:tc>
          <w:tcPr>
            <w:tcW w:w="1438" w:type="dxa"/>
            <w:hideMark/>
          </w:tcPr>
          <w:p w14:paraId="53EF996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29DD9B3A"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Demonstration </w:t>
            </w:r>
          </w:p>
        </w:tc>
      </w:tr>
      <w:tr w:rsidR="007F443B" w:rsidRPr="00DE28E7" w14:paraId="0B58C0C8"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4342F8F2" w14:textId="2CB50AD5"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3</w:t>
            </w:r>
            <w:r w:rsidRPr="00DE28E7">
              <w:rPr>
                <w:color w:val="000000"/>
                <w:lang w:eastAsia="zh-CN"/>
              </w:rPr>
              <w:t> </w:t>
            </w:r>
          </w:p>
        </w:tc>
        <w:tc>
          <w:tcPr>
            <w:tcW w:w="1530" w:type="dxa"/>
            <w:hideMark/>
          </w:tcPr>
          <w:p w14:paraId="7B55424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0DC093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electrolysis system housing must be resealable.  </w:t>
            </w:r>
          </w:p>
        </w:tc>
        <w:tc>
          <w:tcPr>
            <w:tcW w:w="1438" w:type="dxa"/>
            <w:hideMark/>
          </w:tcPr>
          <w:p w14:paraId="6459523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51B4421A"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Demonstration </w:t>
            </w:r>
          </w:p>
        </w:tc>
      </w:tr>
      <w:tr w:rsidR="00E468A5" w:rsidRPr="00DE28E7" w14:paraId="61107FD2"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66E86A42" w14:textId="564BF5F7"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4</w:t>
            </w:r>
            <w:r w:rsidRPr="00DE28E7">
              <w:rPr>
                <w:color w:val="000000"/>
                <w:lang w:eastAsia="zh-CN"/>
              </w:rPr>
              <w:t> </w:t>
            </w:r>
          </w:p>
        </w:tc>
        <w:tc>
          <w:tcPr>
            <w:tcW w:w="1530" w:type="dxa"/>
            <w:hideMark/>
          </w:tcPr>
          <w:p w14:paraId="7D41494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CA4364D"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electrolysis system housing must not be conductive. </w:t>
            </w:r>
          </w:p>
        </w:tc>
        <w:tc>
          <w:tcPr>
            <w:tcW w:w="1438" w:type="dxa"/>
            <w:hideMark/>
          </w:tcPr>
          <w:p w14:paraId="52C4133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Selection </w:t>
            </w:r>
          </w:p>
        </w:tc>
        <w:tc>
          <w:tcPr>
            <w:tcW w:w="1710" w:type="dxa"/>
            <w:hideMark/>
          </w:tcPr>
          <w:p w14:paraId="47213C3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Analysis; Test </w:t>
            </w:r>
          </w:p>
        </w:tc>
      </w:tr>
      <w:tr w:rsidR="007F443B" w:rsidRPr="00DE28E7" w14:paraId="4257A955"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510473B4" w14:textId="05D13ED9"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5</w:t>
            </w:r>
            <w:r w:rsidRPr="00DE28E7">
              <w:rPr>
                <w:color w:val="000000"/>
                <w:lang w:eastAsia="zh-CN"/>
              </w:rPr>
              <w:t> </w:t>
            </w:r>
          </w:p>
        </w:tc>
        <w:tc>
          <w:tcPr>
            <w:tcW w:w="1530" w:type="dxa"/>
            <w:hideMark/>
          </w:tcPr>
          <w:p w14:paraId="32D7A71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63304D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All wires must be insulated and sized according to the National Electrical Code. </w:t>
            </w:r>
          </w:p>
        </w:tc>
        <w:tc>
          <w:tcPr>
            <w:tcW w:w="1438" w:type="dxa"/>
            <w:hideMark/>
          </w:tcPr>
          <w:p w14:paraId="3E4E5964"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5EC839A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74FF5B3D"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38080589" w14:textId="01CB4D02"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6</w:t>
            </w:r>
            <w:r w:rsidRPr="00DE28E7">
              <w:rPr>
                <w:color w:val="000000"/>
                <w:lang w:eastAsia="zh-CN"/>
              </w:rPr>
              <w:t> </w:t>
            </w:r>
          </w:p>
        </w:tc>
        <w:tc>
          <w:tcPr>
            <w:tcW w:w="1530" w:type="dxa"/>
            <w:hideMark/>
          </w:tcPr>
          <w:p w14:paraId="26C9229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0D40380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amperage applied to the electrolysis system must not exceed 20 amps. </w:t>
            </w:r>
          </w:p>
        </w:tc>
        <w:tc>
          <w:tcPr>
            <w:tcW w:w="1438" w:type="dxa"/>
            <w:hideMark/>
          </w:tcPr>
          <w:p w14:paraId="73B1F0C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Applied Power </w:t>
            </w:r>
          </w:p>
        </w:tc>
        <w:tc>
          <w:tcPr>
            <w:tcW w:w="1710" w:type="dxa"/>
            <w:hideMark/>
          </w:tcPr>
          <w:p w14:paraId="0C6E0D4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Analysis; Test </w:t>
            </w:r>
          </w:p>
        </w:tc>
      </w:tr>
      <w:tr w:rsidR="007F443B" w:rsidRPr="00DE28E7" w14:paraId="12C460DB"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035C3132" w14:textId="51D87F75" w:rsidR="00DE28E7" w:rsidRPr="00DE28E7" w:rsidRDefault="00DE28E7" w:rsidP="00DE28E7">
            <w:pPr>
              <w:jc w:val="center"/>
              <w:rPr>
                <w:rFonts w:ascii="Segoe UI" w:hAnsi="Segoe UI" w:cs="Segoe UI"/>
                <w:sz w:val="18"/>
                <w:szCs w:val="18"/>
                <w:lang w:eastAsia="zh-CN"/>
              </w:rPr>
            </w:pPr>
            <w:r w:rsidRPr="00DE28E7">
              <w:rPr>
                <w:color w:val="000000"/>
                <w:lang w:eastAsia="zh-CN"/>
              </w:rPr>
              <w:t>6.</w:t>
            </w:r>
            <w:r w:rsidR="00982179">
              <w:rPr>
                <w:color w:val="000000"/>
                <w:lang w:eastAsia="zh-CN"/>
              </w:rPr>
              <w:t>7</w:t>
            </w:r>
            <w:r w:rsidRPr="00DE28E7">
              <w:rPr>
                <w:color w:val="000000"/>
                <w:lang w:eastAsia="zh-CN"/>
              </w:rPr>
              <w:t> </w:t>
            </w:r>
          </w:p>
        </w:tc>
        <w:tc>
          <w:tcPr>
            <w:tcW w:w="1530" w:type="dxa"/>
            <w:hideMark/>
          </w:tcPr>
          <w:p w14:paraId="02D7EC5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0934AC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electrolysis system must have an emergency kill switch.  </w:t>
            </w:r>
          </w:p>
        </w:tc>
        <w:tc>
          <w:tcPr>
            <w:tcW w:w="1438" w:type="dxa"/>
            <w:hideMark/>
          </w:tcPr>
          <w:p w14:paraId="1DA9A25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0FC4FA5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Demonstration </w:t>
            </w:r>
          </w:p>
        </w:tc>
      </w:tr>
      <w:tr w:rsidR="00E468A5" w:rsidRPr="00DE28E7" w14:paraId="222BF213"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12C45A19"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7.0 </w:t>
            </w:r>
          </w:p>
        </w:tc>
        <w:tc>
          <w:tcPr>
            <w:tcW w:w="1530" w:type="dxa"/>
            <w:hideMark/>
          </w:tcPr>
          <w:p w14:paraId="11C12ED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Storage </w:t>
            </w:r>
          </w:p>
        </w:tc>
        <w:tc>
          <w:tcPr>
            <w:tcW w:w="4232" w:type="dxa"/>
            <w:hideMark/>
          </w:tcPr>
          <w:p w14:paraId="3B2E21E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73D77F2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2D36962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5E06687C"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0AF27F73"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7.1 </w:t>
            </w:r>
          </w:p>
        </w:tc>
        <w:tc>
          <w:tcPr>
            <w:tcW w:w="1530" w:type="dxa"/>
            <w:hideMark/>
          </w:tcPr>
          <w:p w14:paraId="14100944"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64028CE"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storage must release hydrogen at 0.02 grams every 10 minutes. </w:t>
            </w:r>
          </w:p>
        </w:tc>
        <w:tc>
          <w:tcPr>
            <w:tcW w:w="1438" w:type="dxa"/>
            <w:hideMark/>
          </w:tcPr>
          <w:p w14:paraId="266A3C0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Steady state Temperature </w:t>
            </w:r>
          </w:p>
        </w:tc>
        <w:tc>
          <w:tcPr>
            <w:tcW w:w="1710" w:type="dxa"/>
            <w:hideMark/>
          </w:tcPr>
          <w:p w14:paraId="548DC68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4614C1C2"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36E33A69"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7.2 </w:t>
            </w:r>
          </w:p>
        </w:tc>
        <w:tc>
          <w:tcPr>
            <w:tcW w:w="1530" w:type="dxa"/>
            <w:hideMark/>
          </w:tcPr>
          <w:p w14:paraId="46448E0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F0AACF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must store hydrogen with at least 2% weight of Hydrogen. </w:t>
            </w:r>
          </w:p>
        </w:tc>
        <w:tc>
          <w:tcPr>
            <w:tcW w:w="1438" w:type="dxa"/>
            <w:hideMark/>
          </w:tcPr>
          <w:p w14:paraId="679A5F9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Composition </w:t>
            </w:r>
          </w:p>
        </w:tc>
        <w:tc>
          <w:tcPr>
            <w:tcW w:w="1710" w:type="dxa"/>
            <w:hideMark/>
          </w:tcPr>
          <w:p w14:paraId="2850FD5E"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407A1912"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255A1BAD"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7.3 </w:t>
            </w:r>
          </w:p>
        </w:tc>
        <w:tc>
          <w:tcPr>
            <w:tcW w:w="1530" w:type="dxa"/>
            <w:hideMark/>
          </w:tcPr>
          <w:p w14:paraId="0CE47A6B"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43901A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Must produce at least 0.4 grams of material storage. </w:t>
            </w:r>
          </w:p>
        </w:tc>
        <w:tc>
          <w:tcPr>
            <w:tcW w:w="1438" w:type="dxa"/>
            <w:hideMark/>
          </w:tcPr>
          <w:p w14:paraId="0A0273D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Volume </w:t>
            </w:r>
          </w:p>
        </w:tc>
        <w:tc>
          <w:tcPr>
            <w:tcW w:w="1710" w:type="dxa"/>
            <w:hideMark/>
          </w:tcPr>
          <w:p w14:paraId="1B239E3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13F831CB"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2720A700"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8.0 </w:t>
            </w:r>
          </w:p>
        </w:tc>
        <w:tc>
          <w:tcPr>
            <w:tcW w:w="1530" w:type="dxa"/>
            <w:hideMark/>
          </w:tcPr>
          <w:p w14:paraId="2AB36E3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Integration </w:t>
            </w:r>
          </w:p>
        </w:tc>
        <w:tc>
          <w:tcPr>
            <w:tcW w:w="4232" w:type="dxa"/>
            <w:hideMark/>
          </w:tcPr>
          <w:p w14:paraId="4097E4D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1E32A9B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18A52E9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1971DC2B"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339AE64E"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8.1 </w:t>
            </w:r>
          </w:p>
        </w:tc>
        <w:tc>
          <w:tcPr>
            <w:tcW w:w="1530" w:type="dxa"/>
            <w:hideMark/>
          </w:tcPr>
          <w:p w14:paraId="5882029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0EAA6D45"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xml:space="preserve">All interfaces at the </w:t>
            </w:r>
            <w:proofErr w:type="spellStart"/>
            <w:r w:rsidRPr="00DE28E7">
              <w:rPr>
                <w:color w:val="000000"/>
                <w:lang w:eastAsia="zh-CN"/>
              </w:rPr>
              <w:t>electrolyzer</w:t>
            </w:r>
            <w:proofErr w:type="spellEnd"/>
            <w:r w:rsidRPr="00DE28E7">
              <w:rPr>
                <w:color w:val="000000"/>
                <w:lang w:eastAsia="zh-CN"/>
              </w:rPr>
              <w:t xml:space="preserve"> will be properly accounted for and sized. </w:t>
            </w:r>
          </w:p>
        </w:tc>
        <w:tc>
          <w:tcPr>
            <w:tcW w:w="1438" w:type="dxa"/>
            <w:hideMark/>
          </w:tcPr>
          <w:p w14:paraId="3B2EA0B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Sealant </w:t>
            </w:r>
          </w:p>
        </w:tc>
        <w:tc>
          <w:tcPr>
            <w:tcW w:w="1710" w:type="dxa"/>
            <w:hideMark/>
          </w:tcPr>
          <w:p w14:paraId="06D7A21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12E5CA87"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40181D9C"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8.2 </w:t>
            </w:r>
          </w:p>
        </w:tc>
        <w:tc>
          <w:tcPr>
            <w:tcW w:w="1530" w:type="dxa"/>
            <w:hideMark/>
          </w:tcPr>
          <w:p w14:paraId="7834C82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1BEF823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All interfaces at the pressure gauge interface will be properly accounted for and sized. </w:t>
            </w:r>
          </w:p>
        </w:tc>
        <w:tc>
          <w:tcPr>
            <w:tcW w:w="1438" w:type="dxa"/>
            <w:hideMark/>
          </w:tcPr>
          <w:p w14:paraId="4E646AF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Sealant </w:t>
            </w:r>
          </w:p>
        </w:tc>
        <w:tc>
          <w:tcPr>
            <w:tcW w:w="1710" w:type="dxa"/>
            <w:hideMark/>
          </w:tcPr>
          <w:p w14:paraId="7D67D1BA"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417AA5DB"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14975D8F"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8.3 </w:t>
            </w:r>
          </w:p>
        </w:tc>
        <w:tc>
          <w:tcPr>
            <w:tcW w:w="1530" w:type="dxa"/>
            <w:hideMark/>
          </w:tcPr>
          <w:p w14:paraId="0DECF97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572BEF4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All interfaces at the material storage interface will be properly accounted for and sized. </w:t>
            </w:r>
          </w:p>
        </w:tc>
        <w:tc>
          <w:tcPr>
            <w:tcW w:w="1438" w:type="dxa"/>
            <w:hideMark/>
          </w:tcPr>
          <w:p w14:paraId="4B87397B"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Sealant </w:t>
            </w:r>
          </w:p>
        </w:tc>
        <w:tc>
          <w:tcPr>
            <w:tcW w:w="1710" w:type="dxa"/>
            <w:hideMark/>
          </w:tcPr>
          <w:p w14:paraId="1DB4F07D"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585DCAC7" w14:textId="77777777" w:rsidTr="00AE3742">
        <w:trPr>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1939901D"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9.0 </w:t>
            </w:r>
          </w:p>
        </w:tc>
        <w:tc>
          <w:tcPr>
            <w:tcW w:w="1530" w:type="dxa"/>
            <w:hideMark/>
          </w:tcPr>
          <w:p w14:paraId="505A5BE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Extraction </w:t>
            </w:r>
          </w:p>
        </w:tc>
        <w:tc>
          <w:tcPr>
            <w:tcW w:w="4232" w:type="dxa"/>
            <w:hideMark/>
          </w:tcPr>
          <w:p w14:paraId="3585D0E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69AB985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77000F7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7F443B" w:rsidRPr="00DE28E7" w14:paraId="476B0DF3" w14:textId="77777777" w:rsidTr="00AE3742">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1080" w:type="dxa"/>
            <w:hideMark/>
          </w:tcPr>
          <w:p w14:paraId="21391507"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9.1 </w:t>
            </w:r>
          </w:p>
        </w:tc>
        <w:tc>
          <w:tcPr>
            <w:tcW w:w="1530" w:type="dxa"/>
            <w:hideMark/>
          </w:tcPr>
          <w:p w14:paraId="25E8742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61BBCD8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heating system must be able to cause the material storage to off-gas hydrogen at a rate which yields a gauge pressure less than 2000pa or 0.29psi. </w:t>
            </w:r>
          </w:p>
        </w:tc>
        <w:tc>
          <w:tcPr>
            <w:tcW w:w="1438" w:type="dxa"/>
            <w:hideMark/>
          </w:tcPr>
          <w:p w14:paraId="7CC7E4EA"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Steady state Temperature </w:t>
            </w:r>
          </w:p>
        </w:tc>
        <w:tc>
          <w:tcPr>
            <w:tcW w:w="1710" w:type="dxa"/>
            <w:hideMark/>
          </w:tcPr>
          <w:p w14:paraId="1BA5EC6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35898DE3"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7102F7A5"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9.2 </w:t>
            </w:r>
          </w:p>
        </w:tc>
        <w:tc>
          <w:tcPr>
            <w:tcW w:w="1530" w:type="dxa"/>
            <w:hideMark/>
          </w:tcPr>
          <w:p w14:paraId="19E3630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35A3D7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heating system must be able to heat the storage material to 300°c and must not exceed 350°c. </w:t>
            </w:r>
          </w:p>
        </w:tc>
        <w:tc>
          <w:tcPr>
            <w:tcW w:w="1438" w:type="dxa"/>
            <w:hideMark/>
          </w:tcPr>
          <w:p w14:paraId="77F59E4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Applied Power </w:t>
            </w:r>
          </w:p>
        </w:tc>
        <w:tc>
          <w:tcPr>
            <w:tcW w:w="1710" w:type="dxa"/>
            <w:hideMark/>
          </w:tcPr>
          <w:p w14:paraId="24C50625"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77CB2F5B" w14:textId="77777777" w:rsidTr="00AE37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0" w:type="dxa"/>
            <w:hideMark/>
          </w:tcPr>
          <w:p w14:paraId="79150C23"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10.0 </w:t>
            </w:r>
          </w:p>
        </w:tc>
        <w:tc>
          <w:tcPr>
            <w:tcW w:w="1530" w:type="dxa"/>
            <w:hideMark/>
          </w:tcPr>
          <w:p w14:paraId="377F9047"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Piping </w:t>
            </w:r>
          </w:p>
        </w:tc>
        <w:tc>
          <w:tcPr>
            <w:tcW w:w="4232" w:type="dxa"/>
            <w:hideMark/>
          </w:tcPr>
          <w:p w14:paraId="33CECD7C"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1FADD1C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6A55C749"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E468A5" w:rsidRPr="00DE28E7" w14:paraId="24902B33"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48E4AF38"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10.1 </w:t>
            </w:r>
          </w:p>
        </w:tc>
        <w:tc>
          <w:tcPr>
            <w:tcW w:w="1530" w:type="dxa"/>
            <w:hideMark/>
          </w:tcPr>
          <w:p w14:paraId="0822C63F"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91C1CA1"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xml:space="preserve">The subsystem must transport hydrogen gas from the </w:t>
            </w:r>
            <w:proofErr w:type="spellStart"/>
            <w:r w:rsidRPr="00DE28E7">
              <w:rPr>
                <w:color w:val="000000"/>
                <w:lang w:eastAsia="zh-CN"/>
              </w:rPr>
              <w:t>electrolyzer</w:t>
            </w:r>
            <w:proofErr w:type="spellEnd"/>
            <w:r w:rsidRPr="00DE28E7">
              <w:rPr>
                <w:color w:val="000000"/>
                <w:lang w:eastAsia="zh-CN"/>
              </w:rPr>
              <w:t xml:space="preserve"> to the T-fitting, and from the T-fitting to the fuel cell.  </w:t>
            </w:r>
          </w:p>
        </w:tc>
        <w:tc>
          <w:tcPr>
            <w:tcW w:w="1438" w:type="dxa"/>
            <w:hideMark/>
          </w:tcPr>
          <w:p w14:paraId="068319BE"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6E7F4BE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79803FBC" w14:textId="77777777" w:rsidTr="00AE3742">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49D5F940"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10.2 </w:t>
            </w:r>
          </w:p>
        </w:tc>
        <w:tc>
          <w:tcPr>
            <w:tcW w:w="1530" w:type="dxa"/>
            <w:hideMark/>
          </w:tcPr>
          <w:p w14:paraId="30C7EF2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012EA26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subsystem must withstand internal pressures up to 0.29psi gauge without leaking.  </w:t>
            </w:r>
          </w:p>
        </w:tc>
        <w:tc>
          <w:tcPr>
            <w:tcW w:w="1438" w:type="dxa"/>
            <w:hideMark/>
          </w:tcPr>
          <w:p w14:paraId="75183CB3"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Choice </w:t>
            </w:r>
          </w:p>
        </w:tc>
        <w:tc>
          <w:tcPr>
            <w:tcW w:w="1710" w:type="dxa"/>
            <w:hideMark/>
          </w:tcPr>
          <w:p w14:paraId="3DDD9A9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E468A5" w:rsidRPr="00DE28E7" w14:paraId="46C797B1" w14:textId="77777777" w:rsidTr="00AE3742">
        <w:trPr>
          <w:trHeight w:val="1035"/>
        </w:trPr>
        <w:tc>
          <w:tcPr>
            <w:cnfStyle w:val="001000000000" w:firstRow="0" w:lastRow="0" w:firstColumn="1" w:lastColumn="0" w:oddVBand="0" w:evenVBand="0" w:oddHBand="0" w:evenHBand="0" w:firstRowFirstColumn="0" w:firstRowLastColumn="0" w:lastRowFirstColumn="0" w:lastRowLastColumn="0"/>
            <w:tcW w:w="1080" w:type="dxa"/>
            <w:hideMark/>
          </w:tcPr>
          <w:p w14:paraId="481A07EE"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10.3 </w:t>
            </w:r>
          </w:p>
        </w:tc>
        <w:tc>
          <w:tcPr>
            <w:tcW w:w="1530" w:type="dxa"/>
            <w:hideMark/>
          </w:tcPr>
          <w:p w14:paraId="29AF206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E7A312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subsystem must withstand temperatures up to 350°C without leaking.  </w:t>
            </w:r>
          </w:p>
        </w:tc>
        <w:tc>
          <w:tcPr>
            <w:tcW w:w="1438" w:type="dxa"/>
            <w:hideMark/>
          </w:tcPr>
          <w:p w14:paraId="70BCB86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Material Choice </w:t>
            </w:r>
          </w:p>
        </w:tc>
        <w:tc>
          <w:tcPr>
            <w:tcW w:w="1710" w:type="dxa"/>
            <w:hideMark/>
          </w:tcPr>
          <w:p w14:paraId="12FB1E5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Test </w:t>
            </w:r>
          </w:p>
        </w:tc>
      </w:tr>
      <w:tr w:rsidR="007F443B" w:rsidRPr="00DE28E7" w14:paraId="2EB63E06"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721341F5"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11.0 </w:t>
            </w:r>
          </w:p>
        </w:tc>
        <w:tc>
          <w:tcPr>
            <w:tcW w:w="1530" w:type="dxa"/>
            <w:hideMark/>
          </w:tcPr>
          <w:p w14:paraId="67D639FB"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Interactive User Interface </w:t>
            </w:r>
          </w:p>
        </w:tc>
        <w:tc>
          <w:tcPr>
            <w:tcW w:w="4232" w:type="dxa"/>
            <w:hideMark/>
          </w:tcPr>
          <w:p w14:paraId="207B3444"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438" w:type="dxa"/>
            <w:hideMark/>
          </w:tcPr>
          <w:p w14:paraId="3190E5A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1710" w:type="dxa"/>
            <w:hideMark/>
          </w:tcPr>
          <w:p w14:paraId="1EC60B8F"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r>
      <w:tr w:rsidR="00E468A5" w:rsidRPr="00DE28E7" w14:paraId="41E389AA"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20763430"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11.1 </w:t>
            </w:r>
          </w:p>
        </w:tc>
        <w:tc>
          <w:tcPr>
            <w:tcW w:w="1530" w:type="dxa"/>
            <w:hideMark/>
          </w:tcPr>
          <w:p w14:paraId="71BCDE4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75A7C5D2"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include a pressure gauge integrated in the hydrogen piping directly after the electrolysis.  </w:t>
            </w:r>
          </w:p>
        </w:tc>
        <w:tc>
          <w:tcPr>
            <w:tcW w:w="1438" w:type="dxa"/>
            <w:hideMark/>
          </w:tcPr>
          <w:p w14:paraId="405CF184"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48AA21E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7F443B" w:rsidRPr="00DE28E7" w14:paraId="4E4E7A49"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51250411"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11.2 </w:t>
            </w:r>
          </w:p>
        </w:tc>
        <w:tc>
          <w:tcPr>
            <w:tcW w:w="1530" w:type="dxa"/>
            <w:hideMark/>
          </w:tcPr>
          <w:p w14:paraId="1419DAB1"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3EE77BF6"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system must include a scale to mass the material storage subsystem. </w:t>
            </w:r>
          </w:p>
        </w:tc>
        <w:tc>
          <w:tcPr>
            <w:tcW w:w="1438" w:type="dxa"/>
            <w:hideMark/>
          </w:tcPr>
          <w:p w14:paraId="518B670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6BFC6F80"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42A40D6C" w14:textId="77777777" w:rsidTr="00AE3742">
        <w:trPr>
          <w:trHeight w:val="930"/>
        </w:trPr>
        <w:tc>
          <w:tcPr>
            <w:cnfStyle w:val="001000000000" w:firstRow="0" w:lastRow="0" w:firstColumn="1" w:lastColumn="0" w:oddVBand="0" w:evenVBand="0" w:oddHBand="0" w:evenHBand="0" w:firstRowFirstColumn="0" w:firstRowLastColumn="0" w:lastRowFirstColumn="0" w:lastRowLastColumn="0"/>
            <w:tcW w:w="1080" w:type="dxa"/>
            <w:hideMark/>
          </w:tcPr>
          <w:p w14:paraId="33B614DE"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11.3 </w:t>
            </w:r>
          </w:p>
        </w:tc>
        <w:tc>
          <w:tcPr>
            <w:tcW w:w="1530" w:type="dxa"/>
            <w:hideMark/>
          </w:tcPr>
          <w:p w14:paraId="6B4B5406"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43E3600B"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IUI must have an infographic detailing the hydrogen production methods, storage methods, and uses. </w:t>
            </w:r>
          </w:p>
        </w:tc>
        <w:tc>
          <w:tcPr>
            <w:tcW w:w="1438" w:type="dxa"/>
            <w:hideMark/>
          </w:tcPr>
          <w:p w14:paraId="04E85533"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601938C7"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7F443B" w:rsidRPr="00DE28E7" w14:paraId="4CEA22B8" w14:textId="77777777" w:rsidTr="00AE374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2AA3CDFD"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11.4 </w:t>
            </w:r>
          </w:p>
        </w:tc>
        <w:tc>
          <w:tcPr>
            <w:tcW w:w="1530" w:type="dxa"/>
            <w:hideMark/>
          </w:tcPr>
          <w:p w14:paraId="6922300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5F98B968"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IUI must have digital displays to indicate all measured values. </w:t>
            </w:r>
          </w:p>
        </w:tc>
        <w:tc>
          <w:tcPr>
            <w:tcW w:w="1438" w:type="dxa"/>
            <w:hideMark/>
          </w:tcPr>
          <w:p w14:paraId="010DAE37"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04E128E2" w14:textId="77777777" w:rsidR="00DE28E7" w:rsidRPr="00DE28E7" w:rsidRDefault="00DE28E7" w:rsidP="00DE28E7">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r w:rsidR="00E468A5" w:rsidRPr="00DE28E7" w14:paraId="4C1C57CD" w14:textId="77777777" w:rsidTr="00AE3742">
        <w:trPr>
          <w:trHeight w:val="615"/>
        </w:trPr>
        <w:tc>
          <w:tcPr>
            <w:cnfStyle w:val="001000000000" w:firstRow="0" w:lastRow="0" w:firstColumn="1" w:lastColumn="0" w:oddVBand="0" w:evenVBand="0" w:oddHBand="0" w:evenHBand="0" w:firstRowFirstColumn="0" w:firstRowLastColumn="0" w:lastRowFirstColumn="0" w:lastRowLastColumn="0"/>
            <w:tcW w:w="1080" w:type="dxa"/>
            <w:hideMark/>
          </w:tcPr>
          <w:p w14:paraId="4D42D028" w14:textId="77777777" w:rsidR="00DE28E7" w:rsidRPr="00DE28E7" w:rsidRDefault="00DE28E7" w:rsidP="00DE28E7">
            <w:pPr>
              <w:jc w:val="center"/>
              <w:rPr>
                <w:rFonts w:ascii="Segoe UI" w:hAnsi="Segoe UI" w:cs="Segoe UI"/>
                <w:sz w:val="18"/>
                <w:szCs w:val="18"/>
                <w:lang w:eastAsia="zh-CN"/>
              </w:rPr>
            </w:pPr>
            <w:r w:rsidRPr="00DE28E7">
              <w:rPr>
                <w:color w:val="000000"/>
                <w:lang w:eastAsia="zh-CN"/>
              </w:rPr>
              <w:t>11.5 </w:t>
            </w:r>
          </w:p>
        </w:tc>
        <w:tc>
          <w:tcPr>
            <w:tcW w:w="1530" w:type="dxa"/>
            <w:hideMark/>
          </w:tcPr>
          <w:p w14:paraId="17386AEC"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  </w:t>
            </w:r>
          </w:p>
        </w:tc>
        <w:tc>
          <w:tcPr>
            <w:tcW w:w="4232" w:type="dxa"/>
            <w:hideMark/>
          </w:tcPr>
          <w:p w14:paraId="6A6A91C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The IUI displays must display values with English units. </w:t>
            </w:r>
          </w:p>
        </w:tc>
        <w:tc>
          <w:tcPr>
            <w:tcW w:w="1438" w:type="dxa"/>
            <w:hideMark/>
          </w:tcPr>
          <w:p w14:paraId="1567B2C0"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System Design </w:t>
            </w:r>
          </w:p>
        </w:tc>
        <w:tc>
          <w:tcPr>
            <w:tcW w:w="1710" w:type="dxa"/>
            <w:hideMark/>
          </w:tcPr>
          <w:p w14:paraId="46412459" w14:textId="77777777" w:rsidR="00DE28E7" w:rsidRPr="00DE28E7" w:rsidRDefault="00DE28E7" w:rsidP="00DE28E7">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eastAsia="zh-CN"/>
              </w:rPr>
            </w:pPr>
            <w:r w:rsidRPr="00DE28E7">
              <w:rPr>
                <w:color w:val="000000"/>
                <w:lang w:eastAsia="zh-CN"/>
              </w:rPr>
              <w:t>Inspection </w:t>
            </w:r>
          </w:p>
        </w:tc>
      </w:tr>
    </w:tbl>
    <w:p w14:paraId="1C6EA293" w14:textId="77777777" w:rsidR="00A4086D" w:rsidRPr="00C37222" w:rsidRDefault="00A4086D" w:rsidP="00A753A6"/>
    <w:sectPr w:rsidR="00A4086D" w:rsidRPr="00C37222" w:rsidSect="0057588A">
      <w:headerReference w:type="default" r:id="rId43"/>
      <w:footerReference w:type="default" r:id="rId44"/>
      <w:pgSz w:w="12240" w:h="15840"/>
      <w:pgMar w:top="1440" w:right="1440" w:bottom="1440" w:left="1440" w:header="720" w:footer="72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Wolf, Jacob D." w:date="2022-12-11T13:10:00Z" w:initials="WJD">
    <w:p w14:paraId="22AE27CC" w14:textId="72D9A087" w:rsidR="00DC53FC" w:rsidRDefault="008750FB">
      <w:pPr>
        <w:pStyle w:val="CommentText"/>
      </w:pPr>
      <w:r>
        <w:t>We never mention EyRIE anywhere else. Should we remove this?</w:t>
      </w:r>
    </w:p>
  </w:comment>
  <w:comment w:id="14" w:author="Wolf, Jacob D." w:date="2022-12-11T13:16:00Z" w:initials="WJD">
    <w:p w14:paraId="64797D6F" w14:textId="745030BA" w:rsidR="00787E3E" w:rsidRDefault="00787E3E">
      <w:pPr>
        <w:pStyle w:val="CommentText"/>
      </w:pPr>
      <w:r>
        <w:rPr>
          <w:rStyle w:val="CommentReference"/>
        </w:rPr>
        <w:annotationRef/>
      </w:r>
      <w:r>
        <w:t>Specifically name this material?</w:t>
      </w:r>
    </w:p>
  </w:comment>
  <w:comment w:id="17" w:author="Wolf, Jacob D." w:date="2022-12-11T13:16:00Z" w:initials="WJD">
    <w:p w14:paraId="6EF651AA" w14:textId="41B7EE44" w:rsidR="00F12934" w:rsidRDefault="00F12934">
      <w:pPr>
        <w:pStyle w:val="CommentText"/>
      </w:pPr>
      <w:r>
        <w:rPr>
          <w:rStyle w:val="CommentReference"/>
        </w:rPr>
        <w:annotationRef/>
      </w:r>
      <w:r>
        <w:t>Is this the correct number?</w:t>
      </w:r>
    </w:p>
  </w:comment>
  <w:comment w:id="21" w:author="Spiller, Hannah G." w:date="2023-01-11T13:58:00Z" w:initials="SHG">
    <w:p w14:paraId="7BE2D861" w14:textId="77777777" w:rsidR="00657FCF" w:rsidRDefault="00657FCF" w:rsidP="002A1C5F">
      <w:pPr>
        <w:pStyle w:val="CommentText"/>
      </w:pPr>
      <w:r>
        <w:rPr>
          <w:rStyle w:val="CommentReference"/>
        </w:rPr>
        <w:annotationRef/>
      </w:r>
      <w:r>
        <w:t>Concerns with concentration of hydrogen going through fuel cell</w:t>
      </w:r>
    </w:p>
  </w:comment>
  <w:comment w:id="22" w:author="Wolf, Jacob D." w:date="2022-12-11T13:18:00Z" w:initials="WJD">
    <w:p w14:paraId="2B5AA66E" w14:textId="1531114F" w:rsidR="001551A7" w:rsidRDefault="001551A7">
      <w:pPr>
        <w:pStyle w:val="CommentText"/>
      </w:pPr>
      <w:r>
        <w:rPr>
          <w:rStyle w:val="CommentReference"/>
        </w:rPr>
        <w:annotationRef/>
      </w:r>
      <w:r>
        <w:t xml:space="preserve">Would it be useful to have diagrams </w:t>
      </w:r>
      <w:r w:rsidR="00852E0B">
        <w:t>specific for each mode of operation?</w:t>
      </w:r>
    </w:p>
  </w:comment>
  <w:comment w:id="23" w:author="Wolf, Jacob D." w:date="2022-12-11T13:19:00Z" w:initials="WJD">
    <w:p w14:paraId="35E3F5BC" w14:textId="0556FCE0" w:rsidR="004A4DA0" w:rsidRDefault="004A4DA0">
      <w:pPr>
        <w:pStyle w:val="CommentText"/>
      </w:pPr>
      <w:r>
        <w:rPr>
          <w:rStyle w:val="CommentReference"/>
        </w:rPr>
        <w:annotationRef/>
      </w:r>
    </w:p>
  </w:comment>
  <w:comment w:id="24" w:author="Wolf, Jacob D." w:date="2022-12-11T13:22:00Z" w:initials="WJD">
    <w:p w14:paraId="4F50E4DA" w14:textId="6A490A6F" w:rsidR="00ED217C" w:rsidRDefault="00ED217C">
      <w:pPr>
        <w:pStyle w:val="CommentText"/>
      </w:pPr>
      <w:r>
        <w:rPr>
          <w:rStyle w:val="CommentReference"/>
        </w:rPr>
        <w:annotationRef/>
      </w:r>
      <w:r>
        <w:t>Include voltage?</w:t>
      </w:r>
    </w:p>
  </w:comment>
  <w:comment w:id="28" w:author="Spiller, Hannah G." w:date="2023-01-13T12:14:00Z" w:initials="SHG">
    <w:p w14:paraId="39462BAD" w14:textId="77777777" w:rsidR="002404B2" w:rsidRDefault="002404B2" w:rsidP="002A1C5F">
      <w:pPr>
        <w:pStyle w:val="CommentText"/>
      </w:pPr>
      <w:r>
        <w:rPr>
          <w:rStyle w:val="CommentReference"/>
        </w:rPr>
        <w:annotationRef/>
      </w:r>
      <w:r>
        <w:t>He wants rates of everything</w:t>
      </w:r>
    </w:p>
  </w:comment>
  <w:comment w:id="33" w:author="Spiller, Hannah G." w:date="2022-11-30T17:28:00Z" w:initials="SG">
    <w:p w14:paraId="087F6EA9" w14:textId="389B145C" w:rsidR="00442196" w:rsidRDefault="00442196" w:rsidP="00442196">
      <w:pPr>
        <w:pStyle w:val="CommentText"/>
      </w:pPr>
      <w:r>
        <w:t>check</w:t>
      </w:r>
      <w:r>
        <w:rPr>
          <w:rStyle w:val="CommentReference"/>
        </w:rPr>
        <w:annotationRef/>
      </w:r>
    </w:p>
  </w:comment>
  <w:comment w:id="36" w:author="Wolf, Jacob D. [2]" w:date="2023-01-11T14:04:00Z" w:initials="WJD">
    <w:p w14:paraId="7E66B829" w14:textId="77777777" w:rsidR="00104A27" w:rsidRDefault="00104A27">
      <w:pPr>
        <w:pStyle w:val="CommentText"/>
      </w:pPr>
      <w:r>
        <w:rPr>
          <w:rStyle w:val="CommentReference"/>
        </w:rPr>
        <w:annotationRef/>
      </w:r>
      <w:r>
        <w:t>Show this equation after the power equation?</w:t>
      </w:r>
    </w:p>
  </w:comment>
  <w:comment w:id="37" w:author="Spiller, Hannah G." w:date="2023-01-11T14:04:00Z" w:initials="SHG">
    <w:p w14:paraId="3AA87F9D" w14:textId="77777777" w:rsidR="009F7060" w:rsidRDefault="009F7060" w:rsidP="002A1C5F">
      <w:pPr>
        <w:pStyle w:val="CommentText"/>
      </w:pPr>
      <w:r>
        <w:rPr>
          <w:rStyle w:val="CommentReference"/>
        </w:rPr>
        <w:annotationRef/>
      </w:r>
      <w:r>
        <w:t>what</w:t>
      </w:r>
    </w:p>
  </w:comment>
  <w:comment w:id="44" w:author="Alford III, Tesla N." w:date="2023-01-11T14:10:00Z" w:initials="T">
    <w:p w14:paraId="1E07CA37" w14:textId="77777777" w:rsidR="00AB3BC3" w:rsidRDefault="00AB3BC3">
      <w:pPr>
        <w:pStyle w:val="CommentText"/>
      </w:pPr>
      <w:r>
        <w:rPr>
          <w:rStyle w:val="CommentReference"/>
        </w:rPr>
        <w:annotationRef/>
      </w:r>
      <w:r>
        <w:t>PTFE Thermal and Pressure Expansion</w:t>
      </w:r>
    </w:p>
  </w:comment>
  <w:comment w:id="45" w:author="Spiller, Hannah G." w:date="2023-01-13T12:27:00Z" w:initials="SHG">
    <w:p w14:paraId="510451F3" w14:textId="77777777" w:rsidR="00E712D3" w:rsidRDefault="00E712D3" w:rsidP="002A1C5F">
      <w:pPr>
        <w:pStyle w:val="CommentText"/>
      </w:pPr>
      <w:r>
        <w:rPr>
          <w:rStyle w:val="CommentReference"/>
        </w:rPr>
        <w:annotationRef/>
      </w:r>
      <w:r>
        <w:t>The weight limit is 100 grams……...</w:t>
      </w:r>
    </w:p>
  </w:comment>
  <w:comment w:id="50" w:author="Spiller, Hannah G." w:date="2023-01-13T12:30:00Z" w:initials="SHG">
    <w:p w14:paraId="3C1D112E" w14:textId="77777777" w:rsidR="00A03283" w:rsidRDefault="00A03283" w:rsidP="002A1C5F">
      <w:pPr>
        <w:pStyle w:val="CommentText"/>
      </w:pPr>
      <w:r>
        <w:rPr>
          <w:rStyle w:val="CommentReference"/>
        </w:rPr>
        <w:annotationRef/>
      </w:r>
      <w:r>
        <w:t>Move to the end of the report</w:t>
      </w:r>
    </w:p>
  </w:comment>
  <w:comment w:id="55" w:author="Astrup, Dylan J." w:date="2022-12-11T14:39:00Z" w:initials="ADJ">
    <w:p w14:paraId="62D8E690" w14:textId="31FAE97A" w:rsidR="00C4075D" w:rsidRDefault="00C4075D">
      <w:pPr>
        <w:pStyle w:val="CommentText"/>
      </w:pPr>
      <w:r>
        <w:rPr>
          <w:rStyle w:val="CommentReference"/>
        </w:rPr>
        <w:annotationRef/>
      </w:r>
      <w:r>
        <w:t>Should we define what we are using as the solution? (salt or whatever other electrolyte solution)</w:t>
      </w:r>
    </w:p>
  </w:comment>
  <w:comment w:id="56" w:author="Astrup, Dylan J." w:date="2022-12-11T14:39:00Z" w:initials="ADJ">
    <w:p w14:paraId="2C562ACB" w14:textId="77777777" w:rsidR="009E4E45" w:rsidRDefault="009E4E45">
      <w:pPr>
        <w:pStyle w:val="CommentText"/>
      </w:pPr>
      <w:r>
        <w:rPr>
          <w:rStyle w:val="CommentReference"/>
        </w:rPr>
        <w:annotationRef/>
      </w:r>
      <w:r>
        <w:t>"Input"? The power source can do more than 20 amps right?</w:t>
      </w:r>
    </w:p>
  </w:comment>
  <w:comment w:id="58" w:author="Spiller, Hannah G." w:date="2023-01-13T12:31:00Z" w:initials="SHG">
    <w:p w14:paraId="3928CCAD" w14:textId="77777777" w:rsidR="00A03283" w:rsidRDefault="00A03283" w:rsidP="002A1C5F">
      <w:pPr>
        <w:pStyle w:val="CommentText"/>
      </w:pPr>
      <w:r>
        <w:rPr>
          <w:rStyle w:val="CommentReference"/>
        </w:rPr>
        <w:annotationRef/>
      </w:r>
      <w:r>
        <w:t>Explain the design in detail including the rubber tape assuring that it will not leak.</w:t>
      </w:r>
    </w:p>
  </w:comment>
  <w:comment w:id="60" w:author="Astrup, Dylan J." w:date="2022-12-11T14:42:00Z" w:initials="ADJ">
    <w:p w14:paraId="18E0FCAA" w14:textId="06CDF8AE" w:rsidR="00166630" w:rsidRDefault="00166630">
      <w:pPr>
        <w:pStyle w:val="CommentText"/>
      </w:pPr>
      <w:r>
        <w:rPr>
          <w:rStyle w:val="CommentReference"/>
        </w:rPr>
        <w:annotationRef/>
      </w:r>
      <w:r>
        <w:t>This might need to be explained more</w:t>
      </w:r>
    </w:p>
  </w:comment>
  <w:comment w:id="61" w:author="Carrabine, Grant W." w:date="2022-12-11T11:00:00Z" w:initials="CGW">
    <w:p w14:paraId="133A1198" w14:textId="77777777" w:rsidR="00054E7F" w:rsidRDefault="00054E7F">
      <w:r>
        <w:rPr>
          <w:rStyle w:val="CommentReference"/>
        </w:rPr>
        <w:annotationRef/>
      </w:r>
      <w:r>
        <w:rPr>
          <w:sz w:val="20"/>
          <w:szCs w:val="20"/>
        </w:rPr>
        <w:t>Will this need to go into abbreviations</w:t>
      </w:r>
    </w:p>
  </w:comment>
  <w:comment w:id="62" w:author="Carrabine, Grant W." w:date="2022-12-11T11:02:00Z" w:initials="CGW">
    <w:p w14:paraId="00EA436A" w14:textId="77777777" w:rsidR="00AC4BBE" w:rsidRDefault="00AC4BBE">
      <w:r>
        <w:rPr>
          <w:rStyle w:val="CommentReference"/>
        </w:rPr>
        <w:annotationRef/>
      </w:r>
      <w:r>
        <w:rPr>
          <w:sz w:val="20"/>
          <w:szCs w:val="20"/>
        </w:rPr>
        <w:t xml:space="preserve">Double check this </w:t>
      </w:r>
    </w:p>
  </w:comment>
  <w:comment w:id="65" w:author="Spiller, Hannah G." w:date="2023-01-13T12:33:00Z" w:initials="SHG">
    <w:p w14:paraId="2B8F6F05" w14:textId="77777777" w:rsidR="00661AAA" w:rsidRDefault="00661AAA" w:rsidP="002A1C5F">
      <w:pPr>
        <w:pStyle w:val="CommentText"/>
      </w:pPr>
      <w:r>
        <w:rPr>
          <w:rStyle w:val="CommentReference"/>
        </w:rPr>
        <w:annotationRef/>
      </w:r>
      <w:r>
        <w:t>Cite where you got 2 Ohms/meter. He doesn't believe this number is accurate</w:t>
      </w:r>
    </w:p>
  </w:comment>
  <w:comment w:id="67" w:author="Spiller, Hannah G." w:date="2023-01-13T12:34:00Z" w:initials="SHG">
    <w:p w14:paraId="251F816D" w14:textId="77777777" w:rsidR="002B215D" w:rsidRDefault="002B215D" w:rsidP="002A1C5F">
      <w:pPr>
        <w:pStyle w:val="CommentText"/>
      </w:pPr>
      <w:r>
        <w:rPr>
          <w:rStyle w:val="CommentReference"/>
        </w:rPr>
        <w:annotationRef/>
      </w:r>
      <w:r>
        <w:t xml:space="preserve">Explain that this is the surface area of the mesh including the holes. </w:t>
      </w:r>
    </w:p>
  </w:comment>
  <w:comment w:id="68" w:author="Spiller, Hannah G." w:date="2023-01-13T12:35:00Z" w:initials="SHG">
    <w:p w14:paraId="706F7EA3" w14:textId="77777777" w:rsidR="002B215D" w:rsidRDefault="002B215D" w:rsidP="002A1C5F">
      <w:pPr>
        <w:pStyle w:val="CommentText"/>
      </w:pPr>
      <w:r>
        <w:rPr>
          <w:rStyle w:val="CommentReference"/>
        </w:rPr>
        <w:annotationRef/>
      </w:r>
      <w:r>
        <w:t>Put the values we used</w:t>
      </w:r>
    </w:p>
  </w:comment>
  <w:comment w:id="69" w:author="Spiller, Hannah G." w:date="2023-01-13T12:36:00Z" w:initials="SHG">
    <w:p w14:paraId="427D180E" w14:textId="77777777" w:rsidR="002B215D" w:rsidRDefault="002B215D" w:rsidP="002A1C5F">
      <w:pPr>
        <w:pStyle w:val="CommentText"/>
      </w:pPr>
      <w:r>
        <w:rPr>
          <w:rStyle w:val="CommentReference"/>
        </w:rPr>
        <w:annotationRef/>
      </w:r>
      <w:r>
        <w:t>Where does 0.084 amps/cm^2 come from</w:t>
      </w:r>
    </w:p>
  </w:comment>
  <w:comment w:id="70" w:author="Astrup, Dylan J." w:date="2022-12-11T14:48:00Z" w:initials="ADJ">
    <w:p w14:paraId="56EED1C7" w14:textId="3679C22A" w:rsidR="00131FD6" w:rsidRDefault="00131FD6">
      <w:pPr>
        <w:pStyle w:val="CommentText"/>
      </w:pPr>
      <w:r>
        <w:rPr>
          <w:rStyle w:val="CommentReference"/>
        </w:rPr>
        <w:annotationRef/>
      </w:r>
      <w:r>
        <w:t>The 20 amps is already mentioned above with no context. Should this equation be moved up?</w:t>
      </w:r>
    </w:p>
  </w:comment>
  <w:comment w:id="75" w:author="Carrabine, Grant W." w:date="2022-12-11T10:48:00Z" w:initials="CGW">
    <w:p w14:paraId="4D6A8EDB" w14:textId="77777777" w:rsidR="00321326" w:rsidRDefault="00321326">
      <w:r>
        <w:rPr>
          <w:rStyle w:val="CommentReference"/>
        </w:rPr>
        <w:annotationRef/>
      </w:r>
      <w:r>
        <w:rPr>
          <w:sz w:val="20"/>
          <w:szCs w:val="20"/>
        </w:rPr>
        <w:t>Idk what we doing with numbers</w:t>
      </w:r>
    </w:p>
    <w:p w14:paraId="5DD54090" w14:textId="77777777" w:rsidR="00321326" w:rsidRDefault="00321326"/>
  </w:comment>
  <w:comment w:id="76" w:author="Carrabine, Grant W." w:date="2022-12-11T10:51:00Z" w:initials="CGW">
    <w:p w14:paraId="3B698FCD" w14:textId="77777777" w:rsidR="0030158F" w:rsidRDefault="0030158F">
      <w:r>
        <w:rPr>
          <w:rStyle w:val="CommentReference"/>
        </w:rPr>
        <w:annotationRef/>
      </w:r>
    </w:p>
    <w:p w14:paraId="5BBE7460" w14:textId="77777777" w:rsidR="0030158F" w:rsidRDefault="0030158F">
      <w:r>
        <w:rPr>
          <w:sz w:val="20"/>
          <w:szCs w:val="20"/>
        </w:rPr>
        <w:t>This sounds weird to me</w:t>
      </w:r>
    </w:p>
    <w:p w14:paraId="3356374A" w14:textId="77777777" w:rsidR="0030158F" w:rsidRDefault="0030158F"/>
  </w:comment>
  <w:comment w:id="77" w:author="Spiller, Hannah G." w:date="2022-12-08T15:59:00Z" w:initials="SHG">
    <w:p w14:paraId="6493DCEE" w14:textId="335DCD66" w:rsidR="00B23B12" w:rsidRDefault="00B23B12">
      <w:pPr>
        <w:pStyle w:val="CommentText"/>
      </w:pPr>
      <w:r>
        <w:rPr>
          <w:rStyle w:val="CommentReference"/>
        </w:rPr>
        <w:annotationRef/>
      </w:r>
      <w:r>
        <w:t>Cite</w:t>
      </w:r>
    </w:p>
  </w:comment>
  <w:comment w:id="78" w:author="Spiller, Hannah G." w:date="2022-12-10T14:59:00Z" w:initials="SHG">
    <w:p w14:paraId="01719CD6" w14:textId="77777777" w:rsidR="00B73D0E" w:rsidRDefault="00B73D0E">
      <w:pPr>
        <w:pStyle w:val="CommentText"/>
      </w:pPr>
      <w:r>
        <w:rPr>
          <w:rStyle w:val="CommentReference"/>
        </w:rPr>
        <w:annotationRef/>
      </w:r>
      <w:r>
        <w:rPr>
          <w:color w:val="000000"/>
          <w:highlight w:val="white"/>
        </w:rPr>
        <w:t>A. Murali, M. Sakar, S. Priya, R. J. Bensingh, and M. A. Kader, “Graphitic-Carbon Nitride for Hydrogen Storage,” in Nanoscale Graphitic Carbon Nitride, Elsevier, 2022, pp. 487–514. doi: 10.1016/B978-0-12-823034-3.00017-0.​</w:t>
      </w:r>
      <w:r>
        <w:t xml:space="preserve"> </w:t>
      </w:r>
    </w:p>
  </w:comment>
  <w:comment w:id="79" w:author="Carrabine, Grant W." w:date="2022-12-11T10:55:00Z" w:initials="CGW">
    <w:p w14:paraId="6BE9485B" w14:textId="77777777" w:rsidR="00103AEE" w:rsidRDefault="00103AEE">
      <w:r>
        <w:rPr>
          <w:rStyle w:val="CommentReference"/>
        </w:rPr>
        <w:annotationRef/>
      </w:r>
      <w:r>
        <w:rPr>
          <w:sz w:val="20"/>
          <w:szCs w:val="20"/>
        </w:rPr>
        <w:t xml:space="preserve">Should this be capitalized </w:t>
      </w:r>
    </w:p>
  </w:comment>
  <w:comment w:id="82" w:author="Spiller, Hannah G." w:date="2022-12-11T11:42:00Z" w:initials="SHG">
    <w:p w14:paraId="2D2D0E33" w14:textId="77777777" w:rsidR="00894C2A" w:rsidRDefault="00894C2A">
      <w:pPr>
        <w:pStyle w:val="CommentText"/>
      </w:pPr>
      <w:r>
        <w:rPr>
          <w:rStyle w:val="CommentReference"/>
        </w:rPr>
        <w:annotationRef/>
      </w:r>
      <w:r>
        <w:t>Give a brief overview of your system here. Like a barbed valve on the electrolysis to connect it to the ptfe tubing, then a connecting valve for the pressure gauge...</w:t>
      </w:r>
    </w:p>
  </w:comment>
  <w:comment w:id="85" w:author="Spiller, Hannah G." w:date="2022-12-11T11:56:00Z" w:initials="SHG">
    <w:p w14:paraId="11A5B66D" w14:textId="77777777" w:rsidR="005D2F20" w:rsidRDefault="005D2F20">
      <w:pPr>
        <w:pStyle w:val="CommentText"/>
      </w:pPr>
      <w:r>
        <w:rPr>
          <w:rStyle w:val="CommentReference"/>
        </w:rPr>
        <w:annotationRef/>
      </w:r>
      <w:r>
        <w:t>I would put the dimensions in these images too. The picture is unclear without it</w:t>
      </w:r>
    </w:p>
  </w:comment>
  <w:comment w:id="101" w:author="Spiller, Hannah G." w:date="2022-12-11T12:45:00Z" w:initials="SHG">
    <w:p w14:paraId="4A901CCA" w14:textId="77777777" w:rsidR="00CF1033" w:rsidRDefault="00CF1033">
      <w:pPr>
        <w:pStyle w:val="CommentText"/>
      </w:pPr>
      <w:r>
        <w:rPr>
          <w:rStyle w:val="CommentReference"/>
        </w:rPr>
        <w:annotationRef/>
      </w:r>
      <w:r>
        <w:t>Make sure to discuss where all of these values come from and cite if needed</w:t>
      </w:r>
    </w:p>
  </w:comment>
  <w:comment w:id="102" w:author="Spiller, Hannah G." w:date="2022-12-11T12:45:00Z" w:initials="SHG">
    <w:p w14:paraId="405640FE" w14:textId="77777777" w:rsidR="00CF1033" w:rsidRDefault="00CF1033">
      <w:pPr>
        <w:pStyle w:val="CommentText"/>
      </w:pPr>
      <w:r>
        <w:rPr>
          <w:rStyle w:val="CommentReference"/>
        </w:rPr>
        <w:annotationRef/>
      </w:r>
      <w:r>
        <w:t>You can put that in the analysis/Result</w:t>
      </w:r>
    </w:p>
  </w:comment>
  <w:comment w:id="111" w:author="Wolf, Jacob D." w:date="2022-12-11T19:22:00Z" w:initials="WJD">
    <w:p w14:paraId="2322D2A6" w14:textId="55D770B6" w:rsidR="00421A6B" w:rsidRDefault="00421A6B">
      <w:pPr>
        <w:pStyle w:val="CommentText"/>
      </w:pPr>
      <w:r>
        <w:rPr>
          <w:rStyle w:val="CommentReference"/>
        </w:rPr>
        <w:annotationRef/>
      </w:r>
      <w:r w:rsidR="00496BC3">
        <w:t xml:space="preserve">In ‘Definition’, include figure </w:t>
      </w:r>
      <w:r w:rsidR="00891BF1">
        <w:t xml:space="preserve">of </w:t>
      </w:r>
      <w:r w:rsidR="009D5978">
        <w:t>piping &amp; operation modes</w:t>
      </w:r>
    </w:p>
  </w:comment>
  <w:comment w:id="113" w:author="Wolf, Jacob D." w:date="2022-12-10T16:18:00Z" w:initials="WJD">
    <w:p w14:paraId="28FD80D3" w14:textId="1E1778E3" w:rsidR="00DF41D7" w:rsidRDefault="00DF41D7">
      <w:pPr>
        <w:pStyle w:val="CommentText"/>
      </w:pPr>
      <w:r>
        <w:rPr>
          <w:rStyle w:val="CommentReference"/>
        </w:rPr>
        <w:annotationRef/>
      </w:r>
      <w:r w:rsidR="000B22B6">
        <w:t>Equation numbers and sources</w:t>
      </w:r>
    </w:p>
  </w:comment>
  <w:comment w:id="114" w:author="Alford III, Tesla N." w:date="2022-12-11T14:07:00Z" w:initials="T">
    <w:p w14:paraId="73ED4E4A" w14:textId="77777777" w:rsidR="00572D88" w:rsidRDefault="00572D88">
      <w:pPr>
        <w:pStyle w:val="CommentText"/>
      </w:pPr>
      <w:r>
        <w:rPr>
          <w:rStyle w:val="CommentReference"/>
        </w:rPr>
        <w:annotationRef/>
      </w:r>
      <w:r>
        <w:t>Replace all "is the"s with = for consistency purposes</w:t>
      </w:r>
    </w:p>
  </w:comment>
  <w:comment w:id="115" w:author="Alford III, Tesla N." w:date="2022-12-11T14:18:00Z" w:initials="T">
    <w:p w14:paraId="5F08F45A" w14:textId="77777777" w:rsidR="000C0E43" w:rsidRDefault="000C0E43">
      <w:pPr>
        <w:pStyle w:val="CommentText"/>
      </w:pPr>
      <w:r>
        <w:rPr>
          <w:rStyle w:val="CommentReference"/>
        </w:rPr>
        <w:annotationRef/>
      </w:r>
      <w:r>
        <w:t>200?</w:t>
      </w:r>
    </w:p>
  </w:comment>
  <w:comment w:id="116" w:author="Wolf, Jacob D." w:date="2022-12-11T14:37:00Z" w:initials="WJD">
    <w:p w14:paraId="011979B0" w14:textId="46E7C11E" w:rsidR="00363A8C" w:rsidRPr="00390D04" w:rsidRDefault="001F07BD">
      <w:pPr>
        <w:pStyle w:val="CommentText"/>
      </w:pPr>
      <w:r>
        <w:rPr>
          <w:rStyle w:val="CommentReference"/>
        </w:rPr>
        <w:annotationRef/>
      </w:r>
      <w:r>
        <w:t>“Bulk fluid temperature” vs “Bulk</w:t>
      </w:r>
      <w:r w:rsidR="00390D04">
        <w:t xml:space="preserve"> </w:t>
      </w:r>
      <w:r w:rsidR="00390D04">
        <w:rPr>
          <w:i/>
          <w:iCs/>
        </w:rPr>
        <w:t>mean</w:t>
      </w:r>
      <w:r w:rsidR="00390D04">
        <w:t xml:space="preserve"> fluid temperature”</w:t>
      </w:r>
      <w:r w:rsidR="00363A8C">
        <w:t>. I’ll look at changing the language</w:t>
      </w:r>
    </w:p>
  </w:comment>
  <w:comment w:id="117" w:author="Alford III, Tesla N." w:date="2022-12-11T14:21:00Z" w:initials="T">
    <w:p w14:paraId="479F6549" w14:textId="77777777" w:rsidR="00E52DA2" w:rsidRDefault="00E52DA2">
      <w:pPr>
        <w:pStyle w:val="CommentText"/>
      </w:pPr>
      <w:r>
        <w:rPr>
          <w:rStyle w:val="CommentReference"/>
        </w:rPr>
        <w:annotationRef/>
      </w:r>
      <w:r>
        <w:t>We'll brainstorm a better way to do this but basically I think it shouldn't really be necessary here and whenever a value comes up add a citation</w:t>
      </w:r>
    </w:p>
  </w:comment>
  <w:comment w:id="118" w:author="Wolf, Jacob D." w:date="2022-12-11T19:53:00Z" w:initials="WJD">
    <w:p w14:paraId="183F316A" w14:textId="3ABA422D" w:rsidR="008D738C" w:rsidRDefault="008D738C">
      <w:pPr>
        <w:pStyle w:val="CommentText"/>
      </w:pPr>
      <w:r>
        <w:rPr>
          <w:rStyle w:val="CommentReference"/>
        </w:rPr>
        <w:annotationRef/>
      </w:r>
      <w:r w:rsidR="007324A6">
        <w:t>Make this a section title somehow? Atleast stylize it as such</w:t>
      </w:r>
    </w:p>
  </w:comment>
  <w:comment w:id="119" w:author="Alford III, Tesla N." w:date="2022-12-11T14:24:00Z" w:initials="T">
    <w:p w14:paraId="11E4B628" w14:textId="77777777" w:rsidR="00CE16C2" w:rsidRDefault="00CE16C2">
      <w:pPr>
        <w:pStyle w:val="CommentText"/>
      </w:pPr>
      <w:r>
        <w:rPr>
          <w:rStyle w:val="CommentReference"/>
        </w:rPr>
        <w:annotationRef/>
      </w:r>
      <w:r>
        <w:t>Okay this is good but maybe put this at the top so they get the important info first then the details</w:t>
      </w:r>
    </w:p>
  </w:comment>
  <w:comment w:id="126" w:author="Wolf, Jacob D." w:date="2022-12-11T13:07:00Z" w:initials="WJD">
    <w:p w14:paraId="1DA25B9C" w14:textId="60021BB1" w:rsidR="004A28F9" w:rsidRDefault="004A28F9">
      <w:pPr>
        <w:pStyle w:val="CommentText"/>
      </w:pPr>
      <w:r>
        <w:rPr>
          <w:rStyle w:val="CommentReference"/>
        </w:rPr>
        <w:annotationRef/>
      </w:r>
      <w:r>
        <w:t>Can we add Dr. Bryner since he helped with heat transfer stuff?</w:t>
      </w:r>
    </w:p>
  </w:comment>
  <w:comment w:id="127" w:author="Astrup, Dylan J." w:date="2022-12-11T16:41:00Z" w:initials="ADJ">
    <w:p w14:paraId="37258745" w14:textId="77777777" w:rsidR="00080735" w:rsidRDefault="00080735">
      <w:pPr>
        <w:pStyle w:val="CommentText"/>
      </w:pPr>
      <w:r>
        <w:rPr>
          <w:rStyle w:val="CommentReference"/>
        </w:rPr>
        <w:annotationRef/>
      </w:r>
      <w:r>
        <w:t>yes</w:t>
      </w:r>
    </w:p>
  </w:comment>
  <w:comment w:id="138" w:author="Spiller, Hannah G." w:date="2022-11-30T17:28:00Z" w:initials="SG">
    <w:p w14:paraId="50B06646" w14:textId="4DEE3204" w:rsidR="0BEDD6B1" w:rsidRDefault="0BEDD6B1">
      <w:pPr>
        <w:pStyle w:val="CommentText"/>
      </w:pPr>
      <w:r>
        <w:t>check</w:t>
      </w:r>
      <w:r>
        <w:rPr>
          <w:rStyle w:val="CommentReference"/>
        </w:rPr>
        <w:annotationRef/>
      </w:r>
    </w:p>
  </w:comment>
  <w:comment w:id="142" w:author="Wolf, Jacob D." w:date="2022-12-11T13:08:00Z" w:initials="WJD">
    <w:p w14:paraId="4BED373B" w14:textId="41DA74D1" w:rsidR="004A28F9" w:rsidRDefault="004A28F9">
      <w:pPr>
        <w:pStyle w:val="CommentText"/>
      </w:pPr>
      <w:r>
        <w:rPr>
          <w:rStyle w:val="CommentReference"/>
        </w:rPr>
        <w:annotationRef/>
      </w:r>
      <w:r>
        <w:t>Use new pictures?</w:t>
      </w:r>
    </w:p>
  </w:comment>
  <w:comment w:id="149" w:author="Wolf, Jacob D." w:date="2022-12-11T13:08:00Z" w:initials="WJD">
    <w:p w14:paraId="4F5BCD6E" w14:textId="34D4BD2B" w:rsidR="0076117B" w:rsidRDefault="0076117B">
      <w:pPr>
        <w:pStyle w:val="CommentText"/>
      </w:pPr>
      <w:r>
        <w:rPr>
          <w:rStyle w:val="CommentReference"/>
        </w:rPr>
        <w:annotationRef/>
      </w:r>
      <w:r>
        <w:t xml:space="preserve">Update to include </w:t>
      </w:r>
      <w:r w:rsidR="00F50D37">
        <w:t xml:space="preserve">report writing, as per Dr. Adams’ </w:t>
      </w:r>
      <w:r w:rsidR="005428E5">
        <w:t>comment on our presentation?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AE27CC" w15:done="1"/>
  <w15:commentEx w15:paraId="64797D6F" w15:done="1"/>
  <w15:commentEx w15:paraId="6EF651AA" w15:done="1"/>
  <w15:commentEx w15:paraId="7BE2D861" w15:done="0"/>
  <w15:commentEx w15:paraId="2B5AA66E" w15:done="0"/>
  <w15:commentEx w15:paraId="35E3F5BC" w15:done="1"/>
  <w15:commentEx w15:paraId="4F50E4DA" w15:done="1"/>
  <w15:commentEx w15:paraId="39462BAD" w15:done="0"/>
  <w15:commentEx w15:paraId="087F6EA9" w15:done="1"/>
  <w15:commentEx w15:paraId="7E66B829" w15:done="0"/>
  <w15:commentEx w15:paraId="3AA87F9D" w15:done="1"/>
  <w15:commentEx w15:paraId="1E07CA37" w15:done="0"/>
  <w15:commentEx w15:paraId="510451F3" w15:done="0"/>
  <w15:commentEx w15:paraId="3C1D112E" w15:done="0"/>
  <w15:commentEx w15:paraId="62D8E690" w15:done="0"/>
  <w15:commentEx w15:paraId="2C562ACB" w15:done="0"/>
  <w15:commentEx w15:paraId="3928CCAD" w15:done="0"/>
  <w15:commentEx w15:paraId="18E0FCAA" w15:done="1"/>
  <w15:commentEx w15:paraId="133A1198" w15:done="1"/>
  <w15:commentEx w15:paraId="00EA436A" w15:done="1"/>
  <w15:commentEx w15:paraId="2B8F6F05" w15:done="0"/>
  <w15:commentEx w15:paraId="251F816D" w15:done="0"/>
  <w15:commentEx w15:paraId="706F7EA3" w15:done="0"/>
  <w15:commentEx w15:paraId="427D180E" w15:done="0"/>
  <w15:commentEx w15:paraId="56EED1C7" w15:done="0"/>
  <w15:commentEx w15:paraId="5DD54090" w15:done="1"/>
  <w15:commentEx w15:paraId="3356374A" w15:done="1"/>
  <w15:commentEx w15:paraId="6493DCEE" w15:done="0"/>
  <w15:commentEx w15:paraId="01719CD6" w15:paraIdParent="6493DCEE" w15:done="0"/>
  <w15:commentEx w15:paraId="6BE9485B" w15:done="0"/>
  <w15:commentEx w15:paraId="2D2D0E33" w15:done="0"/>
  <w15:commentEx w15:paraId="11A5B66D" w15:done="0"/>
  <w15:commentEx w15:paraId="4A901CCA" w15:done="1"/>
  <w15:commentEx w15:paraId="405640FE" w15:paraIdParent="4A901CCA" w15:done="1"/>
  <w15:commentEx w15:paraId="2322D2A6" w15:done="0"/>
  <w15:commentEx w15:paraId="28FD80D3" w15:done="0"/>
  <w15:commentEx w15:paraId="73ED4E4A" w15:done="0"/>
  <w15:commentEx w15:paraId="5F08F45A" w15:done="1"/>
  <w15:commentEx w15:paraId="011979B0" w15:paraIdParent="5F08F45A" w15:done="1"/>
  <w15:commentEx w15:paraId="479F6549" w15:done="1"/>
  <w15:commentEx w15:paraId="183F316A" w15:done="1"/>
  <w15:commentEx w15:paraId="11E4B628" w15:done="1"/>
  <w15:commentEx w15:paraId="1DA25B9C" w15:done="0"/>
  <w15:commentEx w15:paraId="37258745" w15:paraIdParent="1DA25B9C" w15:done="0"/>
  <w15:commentEx w15:paraId="50B06646" w15:done="0"/>
  <w15:commentEx w15:paraId="4BED373B" w15:done="0"/>
  <w15:commentEx w15:paraId="4F5BCD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40555B" w16cex:dateUtc="2022-12-11T20:10:00Z"/>
  <w16cex:commentExtensible w16cex:durableId="2740569C" w16cex:dateUtc="2022-12-11T20:16:00Z"/>
  <w16cex:commentExtensible w16cex:durableId="274056BF" w16cex:dateUtc="2022-12-11T20:16:00Z"/>
  <w16cex:commentExtensible w16cex:durableId="27693EF4" w16cex:dateUtc="2023-01-11T20:58:00Z"/>
  <w16cex:commentExtensible w16cex:durableId="27405741" w16cex:dateUtc="2022-12-11T20:18:00Z"/>
  <w16cex:commentExtensible w16cex:durableId="27405777" w16cex:dateUtc="2022-12-11T20:19:00Z"/>
  <w16cex:commentExtensible w16cex:durableId="274057FA" w16cex:dateUtc="2022-12-11T20:22:00Z"/>
  <w16cex:commentExtensible w16cex:durableId="276BC9AB" w16cex:dateUtc="2023-01-13T19:14:00Z"/>
  <w16cex:commentExtensible w16cex:durableId="2733C1CB" w16cex:dateUtc="2022-12-01T00:28:00Z"/>
  <w16cex:commentExtensible w16cex:durableId="27694075" w16cex:dateUtc="2023-01-11T21:04:00Z"/>
  <w16cex:commentExtensible w16cex:durableId="2769407D" w16cex:dateUtc="2023-01-11T21:04:00Z"/>
  <w16cex:commentExtensible w16cex:durableId="276941C1" w16cex:dateUtc="2023-01-11T21:10:00Z"/>
  <w16cex:commentExtensible w16cex:durableId="276BCC96" w16cex:dateUtc="2023-01-13T19:27:00Z"/>
  <w16cex:commentExtensible w16cex:durableId="276BCD70" w16cex:dateUtc="2023-01-13T19:30:00Z"/>
  <w16cex:commentExtensible w16cex:durableId="27406A08" w16cex:dateUtc="2022-12-11T21:39:00Z"/>
  <w16cex:commentExtensible w16cex:durableId="27406A30" w16cex:dateUtc="2022-12-11T21:39:00Z"/>
  <w16cex:commentExtensible w16cex:durableId="276BCDA9" w16cex:dateUtc="2023-01-13T19:31:00Z"/>
  <w16cex:commentExtensible w16cex:durableId="27406AEA" w16cex:dateUtc="2022-12-11T21:42:00Z"/>
  <w16cex:commentExtensible w16cex:durableId="274036E4" w16cex:dateUtc="2022-12-11T18:00:00Z"/>
  <w16cex:commentExtensible w16cex:durableId="27403734" w16cex:dateUtc="2022-12-11T18:02:00Z"/>
  <w16cex:commentExtensible w16cex:durableId="276BCE0F" w16cex:dateUtc="2023-01-13T19:33:00Z"/>
  <w16cex:commentExtensible w16cex:durableId="276BCE6F" w16cex:dateUtc="2023-01-13T19:34:00Z"/>
  <w16cex:commentExtensible w16cex:durableId="276BCE7F" w16cex:dateUtc="2023-01-13T19:35:00Z"/>
  <w16cex:commentExtensible w16cex:durableId="276BCEB2" w16cex:dateUtc="2023-01-13T19:36:00Z"/>
  <w16cex:commentExtensible w16cex:durableId="27406C4B" w16cex:dateUtc="2022-12-11T21:48:00Z"/>
  <w16cex:commentExtensible w16cex:durableId="2740340E" w16cex:dateUtc="2022-12-11T17:48:00Z"/>
  <w16cex:commentExtensible w16cex:durableId="274034CB" w16cex:dateUtc="2022-12-11T17:51:00Z"/>
  <w16cex:commentExtensible w16cex:durableId="273C8865" w16cex:dateUtc="2022-12-08T22:59:00Z"/>
  <w16cex:commentExtensible w16cex:durableId="273F1D6C" w16cex:dateUtc="2022-12-10T21:59:00Z"/>
  <w16cex:commentExtensible w16cex:durableId="274035B7" w16cex:dateUtc="2022-12-11T17:55:00Z"/>
  <w16cex:commentExtensible w16cex:durableId="274040C1" w16cex:dateUtc="2022-12-11T18:42:00Z"/>
  <w16cex:commentExtensible w16cex:durableId="27404409" w16cex:dateUtc="2022-12-11T18:56:00Z"/>
  <w16cex:commentExtensible w16cex:durableId="27404F58" w16cex:dateUtc="2022-12-11T19:45:00Z"/>
  <w16cex:commentExtensible w16cex:durableId="27404F77" w16cex:dateUtc="2022-12-11T19:45:00Z"/>
  <w16cex:commentExtensible w16cex:durableId="2740AC6C" w16cex:dateUtc="2022-12-12T02:22:00Z"/>
  <w16cex:commentExtensible w16cex:durableId="273F2FEB" w16cex:dateUtc="2022-12-10T23:18:00Z"/>
  <w16cex:commentExtensible w16cex:durableId="274062B9" w16cex:dateUtc="2022-12-11T21:07:00Z"/>
  <w16cex:commentExtensible w16cex:durableId="2740651F" w16cex:dateUtc="2022-12-11T21:18:00Z"/>
  <w16cex:commentExtensible w16cex:durableId="27406993" w16cex:dateUtc="2022-12-11T21:37:00Z"/>
  <w16cex:commentExtensible w16cex:durableId="274065D4" w16cex:dateUtc="2022-12-11T21:21:00Z"/>
  <w16cex:commentExtensible w16cex:durableId="2740B3D0" w16cex:dateUtc="2022-12-12T02:53:00Z"/>
  <w16cex:commentExtensible w16cex:durableId="27406689" w16cex:dateUtc="2022-12-11T21:24:00Z"/>
  <w16cex:commentExtensible w16cex:durableId="274054AE" w16cex:dateUtc="2022-12-11T20:07:00Z"/>
  <w16cex:commentExtensible w16cex:durableId="274086AA" w16cex:dateUtc="2022-12-11T23:41:00Z"/>
  <w16cex:commentExtensible w16cex:durableId="1F697F0A" w16cex:dateUtc="2022-12-01T00:28:00Z"/>
  <w16cex:commentExtensible w16cex:durableId="274054D0" w16cex:dateUtc="2022-12-11T20:08:00Z"/>
  <w16cex:commentExtensible w16cex:durableId="274054E7" w16cex:dateUtc="2022-12-11T2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AE27CC" w16cid:durableId="2740555B"/>
  <w16cid:commentId w16cid:paraId="64797D6F" w16cid:durableId="2740569C"/>
  <w16cid:commentId w16cid:paraId="6EF651AA" w16cid:durableId="274056BF"/>
  <w16cid:commentId w16cid:paraId="7BE2D861" w16cid:durableId="27693EF4"/>
  <w16cid:commentId w16cid:paraId="2B5AA66E" w16cid:durableId="27405741"/>
  <w16cid:commentId w16cid:paraId="35E3F5BC" w16cid:durableId="27405777"/>
  <w16cid:commentId w16cid:paraId="4F50E4DA" w16cid:durableId="274057FA"/>
  <w16cid:commentId w16cid:paraId="39462BAD" w16cid:durableId="276BC9AB"/>
  <w16cid:commentId w16cid:paraId="087F6EA9" w16cid:durableId="2733C1CB"/>
  <w16cid:commentId w16cid:paraId="7E66B829" w16cid:durableId="27694075"/>
  <w16cid:commentId w16cid:paraId="3AA87F9D" w16cid:durableId="2769407D"/>
  <w16cid:commentId w16cid:paraId="1E07CA37" w16cid:durableId="276941C1"/>
  <w16cid:commentId w16cid:paraId="510451F3" w16cid:durableId="276BCC96"/>
  <w16cid:commentId w16cid:paraId="3C1D112E" w16cid:durableId="276BCD70"/>
  <w16cid:commentId w16cid:paraId="62D8E690" w16cid:durableId="27406A08"/>
  <w16cid:commentId w16cid:paraId="2C562ACB" w16cid:durableId="27406A30"/>
  <w16cid:commentId w16cid:paraId="3928CCAD" w16cid:durableId="276BCDA9"/>
  <w16cid:commentId w16cid:paraId="18E0FCAA" w16cid:durableId="27406AEA"/>
  <w16cid:commentId w16cid:paraId="133A1198" w16cid:durableId="274036E4"/>
  <w16cid:commentId w16cid:paraId="00EA436A" w16cid:durableId="27403734"/>
  <w16cid:commentId w16cid:paraId="2B8F6F05" w16cid:durableId="276BCE0F"/>
  <w16cid:commentId w16cid:paraId="251F816D" w16cid:durableId="276BCE6F"/>
  <w16cid:commentId w16cid:paraId="706F7EA3" w16cid:durableId="276BCE7F"/>
  <w16cid:commentId w16cid:paraId="427D180E" w16cid:durableId="276BCEB2"/>
  <w16cid:commentId w16cid:paraId="56EED1C7" w16cid:durableId="27406C4B"/>
  <w16cid:commentId w16cid:paraId="5DD54090" w16cid:durableId="2740340E"/>
  <w16cid:commentId w16cid:paraId="3356374A" w16cid:durableId="274034CB"/>
  <w16cid:commentId w16cid:paraId="6493DCEE" w16cid:durableId="273C8865"/>
  <w16cid:commentId w16cid:paraId="01719CD6" w16cid:durableId="273F1D6C"/>
  <w16cid:commentId w16cid:paraId="6BE9485B" w16cid:durableId="274035B7"/>
  <w16cid:commentId w16cid:paraId="2D2D0E33" w16cid:durableId="274040C1"/>
  <w16cid:commentId w16cid:paraId="11A5B66D" w16cid:durableId="27404409"/>
  <w16cid:commentId w16cid:paraId="4A901CCA" w16cid:durableId="27404F58"/>
  <w16cid:commentId w16cid:paraId="405640FE" w16cid:durableId="27404F77"/>
  <w16cid:commentId w16cid:paraId="2322D2A6" w16cid:durableId="2740AC6C"/>
  <w16cid:commentId w16cid:paraId="28FD80D3" w16cid:durableId="273F2FEB"/>
  <w16cid:commentId w16cid:paraId="73ED4E4A" w16cid:durableId="274062B9"/>
  <w16cid:commentId w16cid:paraId="5F08F45A" w16cid:durableId="2740651F"/>
  <w16cid:commentId w16cid:paraId="011979B0" w16cid:durableId="27406993"/>
  <w16cid:commentId w16cid:paraId="479F6549" w16cid:durableId="274065D4"/>
  <w16cid:commentId w16cid:paraId="183F316A" w16cid:durableId="2740B3D0"/>
  <w16cid:commentId w16cid:paraId="11E4B628" w16cid:durableId="27406689"/>
  <w16cid:commentId w16cid:paraId="1DA25B9C" w16cid:durableId="274054AE"/>
  <w16cid:commentId w16cid:paraId="37258745" w16cid:durableId="274086AA"/>
  <w16cid:commentId w16cid:paraId="50B06646" w16cid:durableId="1F697F0A"/>
  <w16cid:commentId w16cid:paraId="4BED373B" w16cid:durableId="274054D0"/>
  <w16cid:commentId w16cid:paraId="4F5BCD6E" w16cid:durableId="27405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722DF" w14:textId="77777777" w:rsidR="002F070C" w:rsidRDefault="002F070C" w:rsidP="003C22FA">
      <w:r>
        <w:separator/>
      </w:r>
    </w:p>
  </w:endnote>
  <w:endnote w:type="continuationSeparator" w:id="0">
    <w:p w14:paraId="43353F0F" w14:textId="77777777" w:rsidR="002F070C" w:rsidRDefault="002F070C" w:rsidP="003C22FA">
      <w:r>
        <w:continuationSeparator/>
      </w:r>
    </w:p>
  </w:endnote>
  <w:endnote w:type="continuationNotice" w:id="1">
    <w:p w14:paraId="44F159A8" w14:textId="77777777" w:rsidR="002F070C" w:rsidRDefault="002F07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4CB4" w14:textId="3A37E785" w:rsidR="0057588A" w:rsidRDefault="0057588A">
    <w:pPr>
      <w:pStyle w:val="Footer"/>
      <w:jc w:val="right"/>
    </w:pPr>
  </w:p>
  <w:p w14:paraId="1CABE752" w14:textId="77777777" w:rsidR="006723D4" w:rsidRDefault="00672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9BE94" w14:textId="23AF696F" w:rsidR="0057588A" w:rsidRDefault="00665565">
    <w:pPr>
      <w:pStyle w:val="Footer"/>
      <w:jc w:val="right"/>
    </w:pPr>
    <w:sdt>
      <w:sdtPr>
        <w:id w:val="920148721"/>
        <w:docPartObj>
          <w:docPartGallery w:val="Page Numbers (Bottom of Page)"/>
          <w:docPartUnique/>
        </w:docPartObj>
      </w:sdtPr>
      <w:sdtEndPr>
        <w:rPr>
          <w:noProof/>
        </w:rPr>
      </w:sdtEndPr>
      <w:sdtContent>
        <w:r w:rsidR="0057588A">
          <w:fldChar w:fldCharType="begin"/>
        </w:r>
        <w:r w:rsidR="0057588A">
          <w:instrText xml:space="preserve"> PAGE   \* MERGEFORMAT </w:instrText>
        </w:r>
        <w:r w:rsidR="0057588A">
          <w:fldChar w:fldCharType="separate"/>
        </w:r>
        <w:r w:rsidR="0057588A">
          <w:rPr>
            <w:noProof/>
          </w:rPr>
          <w:t>2</w:t>
        </w:r>
        <w:r w:rsidR="0057588A">
          <w:rPr>
            <w:noProof/>
          </w:rPr>
          <w:fldChar w:fldCharType="end"/>
        </w:r>
      </w:sdtContent>
    </w:sdt>
  </w:p>
  <w:p w14:paraId="15BB2106" w14:textId="77777777" w:rsidR="0057588A" w:rsidRDefault="005758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196829"/>
      <w:docPartObj>
        <w:docPartGallery w:val="Page Numbers (Bottom of Page)"/>
        <w:docPartUnique/>
      </w:docPartObj>
    </w:sdtPr>
    <w:sdtEndPr>
      <w:rPr>
        <w:noProof/>
      </w:rPr>
    </w:sdtEndPr>
    <w:sdtContent>
      <w:p w14:paraId="569E8CD1" w14:textId="77777777" w:rsidR="006723D4" w:rsidRDefault="006723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8D024C" w14:textId="77777777" w:rsidR="006723D4" w:rsidRDefault="006723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340891"/>
      <w:docPartObj>
        <w:docPartGallery w:val="Page Numbers (Bottom of Page)"/>
        <w:docPartUnique/>
      </w:docPartObj>
    </w:sdtPr>
    <w:sdtEndPr>
      <w:rPr>
        <w:noProof/>
      </w:rPr>
    </w:sdtEndPr>
    <w:sdtContent>
      <w:p w14:paraId="4B92E04E" w14:textId="77777777" w:rsidR="0057588A" w:rsidRDefault="005758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B3FDBB" w14:textId="77777777" w:rsidR="00D41A3B" w:rsidRDefault="00D41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BF2BC" w14:textId="77777777" w:rsidR="002F070C" w:rsidRDefault="002F070C" w:rsidP="003C22FA">
      <w:r>
        <w:separator/>
      </w:r>
    </w:p>
  </w:footnote>
  <w:footnote w:type="continuationSeparator" w:id="0">
    <w:p w14:paraId="6968B6C3" w14:textId="77777777" w:rsidR="002F070C" w:rsidRDefault="002F070C" w:rsidP="003C22FA">
      <w:r>
        <w:continuationSeparator/>
      </w:r>
    </w:p>
  </w:footnote>
  <w:footnote w:type="continuationNotice" w:id="1">
    <w:p w14:paraId="1776296F" w14:textId="77777777" w:rsidR="002F070C" w:rsidRDefault="002F07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C8FB367" w14:paraId="11491ED0" w14:textId="77777777" w:rsidTr="4C8FB367">
      <w:trPr>
        <w:trHeight w:val="300"/>
      </w:trPr>
      <w:tc>
        <w:tcPr>
          <w:tcW w:w="3120" w:type="dxa"/>
        </w:tcPr>
        <w:p w14:paraId="2DDB76A1" w14:textId="117F8D5C" w:rsidR="4C8FB367" w:rsidRDefault="4C8FB367" w:rsidP="4C8FB367">
          <w:pPr>
            <w:pStyle w:val="Header"/>
            <w:ind w:left="-115"/>
          </w:pPr>
        </w:p>
      </w:tc>
      <w:tc>
        <w:tcPr>
          <w:tcW w:w="3120" w:type="dxa"/>
        </w:tcPr>
        <w:p w14:paraId="4C28941D" w14:textId="56D7DCAC" w:rsidR="4C8FB367" w:rsidRDefault="4C8FB367" w:rsidP="4C8FB367">
          <w:pPr>
            <w:pStyle w:val="Header"/>
            <w:jc w:val="center"/>
          </w:pPr>
        </w:p>
      </w:tc>
      <w:tc>
        <w:tcPr>
          <w:tcW w:w="3120" w:type="dxa"/>
        </w:tcPr>
        <w:p w14:paraId="047163FE" w14:textId="4C2FA7C8" w:rsidR="4C8FB367" w:rsidRDefault="4C8FB367" w:rsidP="4C8FB367">
          <w:pPr>
            <w:pStyle w:val="Header"/>
            <w:ind w:right="-115"/>
            <w:jc w:val="right"/>
          </w:pPr>
        </w:p>
      </w:tc>
    </w:tr>
  </w:tbl>
  <w:p w14:paraId="050070AE" w14:textId="12275712" w:rsidR="4C8FB367" w:rsidRDefault="4C8FB367" w:rsidP="4C8FB3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3EA51E" w14:paraId="1000316C" w14:textId="77777777" w:rsidTr="713EA51E">
      <w:tc>
        <w:tcPr>
          <w:tcW w:w="3120" w:type="dxa"/>
        </w:tcPr>
        <w:p w14:paraId="7035B782" w14:textId="74196F28" w:rsidR="713EA51E" w:rsidRDefault="713EA51E" w:rsidP="713EA51E">
          <w:pPr>
            <w:pStyle w:val="Header"/>
            <w:ind w:left="-115"/>
          </w:pPr>
        </w:p>
      </w:tc>
      <w:tc>
        <w:tcPr>
          <w:tcW w:w="3120" w:type="dxa"/>
        </w:tcPr>
        <w:p w14:paraId="49997057" w14:textId="3D9FB6C6" w:rsidR="713EA51E" w:rsidRDefault="713EA51E" w:rsidP="713EA51E">
          <w:pPr>
            <w:pStyle w:val="Header"/>
            <w:jc w:val="center"/>
          </w:pPr>
        </w:p>
      </w:tc>
      <w:tc>
        <w:tcPr>
          <w:tcW w:w="3120" w:type="dxa"/>
        </w:tcPr>
        <w:p w14:paraId="191B041A" w14:textId="1BC45656" w:rsidR="713EA51E" w:rsidRDefault="713EA51E" w:rsidP="713EA51E">
          <w:pPr>
            <w:pStyle w:val="Header"/>
            <w:ind w:right="-115"/>
            <w:jc w:val="right"/>
          </w:pPr>
        </w:p>
      </w:tc>
    </w:tr>
  </w:tbl>
  <w:p w14:paraId="468DB1F5" w14:textId="62F1FE07" w:rsidR="00FD069A" w:rsidRDefault="00FD06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3EA51E" w14:paraId="43243ACF" w14:textId="77777777" w:rsidTr="713EA51E">
      <w:tc>
        <w:tcPr>
          <w:tcW w:w="3120" w:type="dxa"/>
        </w:tcPr>
        <w:p w14:paraId="1875A53B" w14:textId="37B17BDA" w:rsidR="713EA51E" w:rsidRDefault="713EA51E" w:rsidP="713EA51E">
          <w:pPr>
            <w:pStyle w:val="Header"/>
            <w:ind w:left="-115"/>
          </w:pPr>
        </w:p>
      </w:tc>
      <w:tc>
        <w:tcPr>
          <w:tcW w:w="3120" w:type="dxa"/>
        </w:tcPr>
        <w:p w14:paraId="4A5794D8" w14:textId="6FF4A768" w:rsidR="713EA51E" w:rsidRDefault="713EA51E" w:rsidP="713EA51E">
          <w:pPr>
            <w:pStyle w:val="Header"/>
            <w:jc w:val="center"/>
          </w:pPr>
        </w:p>
      </w:tc>
      <w:tc>
        <w:tcPr>
          <w:tcW w:w="3120" w:type="dxa"/>
        </w:tcPr>
        <w:p w14:paraId="2F06FDB0" w14:textId="45B7537F" w:rsidR="713EA51E" w:rsidRDefault="713EA51E" w:rsidP="713EA51E">
          <w:pPr>
            <w:pStyle w:val="Header"/>
            <w:ind w:right="-115"/>
            <w:jc w:val="right"/>
          </w:pPr>
        </w:p>
      </w:tc>
    </w:tr>
  </w:tbl>
  <w:p w14:paraId="5F5B7839" w14:textId="0489D0BC" w:rsidR="00FD069A" w:rsidRDefault="00FD06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3EA51E" w14:paraId="5F36405F" w14:textId="77777777" w:rsidTr="713EA51E">
      <w:tc>
        <w:tcPr>
          <w:tcW w:w="3120" w:type="dxa"/>
        </w:tcPr>
        <w:p w14:paraId="0C2C3A4E" w14:textId="454E742D" w:rsidR="713EA51E" w:rsidRDefault="713EA51E" w:rsidP="713EA51E">
          <w:pPr>
            <w:pStyle w:val="Header"/>
            <w:ind w:left="-115"/>
          </w:pPr>
        </w:p>
      </w:tc>
      <w:tc>
        <w:tcPr>
          <w:tcW w:w="3120" w:type="dxa"/>
        </w:tcPr>
        <w:p w14:paraId="4C5A3409" w14:textId="62DB0B48" w:rsidR="713EA51E" w:rsidRDefault="713EA51E" w:rsidP="713EA51E">
          <w:pPr>
            <w:pStyle w:val="Header"/>
            <w:jc w:val="center"/>
          </w:pPr>
        </w:p>
      </w:tc>
      <w:tc>
        <w:tcPr>
          <w:tcW w:w="3120" w:type="dxa"/>
        </w:tcPr>
        <w:p w14:paraId="12484DF1" w14:textId="659EDEFE" w:rsidR="713EA51E" w:rsidRDefault="713EA51E" w:rsidP="713EA51E">
          <w:pPr>
            <w:pStyle w:val="Header"/>
            <w:ind w:right="-115"/>
            <w:jc w:val="right"/>
          </w:pPr>
        </w:p>
      </w:tc>
    </w:tr>
  </w:tbl>
  <w:p w14:paraId="7113CF3D" w14:textId="5112D554" w:rsidR="00FD069A" w:rsidRDefault="00FD069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KFscP4CU" int2:invalidationBookmarkName="" int2:hashCode="FhxCN58vOqq4SL" int2:id="vvwo5Qxa"/>
    <int2:bookmark int2:bookmarkName="_Int_6qGVGPRW" int2:invalidationBookmarkName="" int2:hashCode="FLhfqOh/hG91fq" int2:id="xtrjF5Z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DE6"/>
    <w:multiLevelType w:val="hybridMultilevel"/>
    <w:tmpl w:val="FD880F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A4DBE"/>
    <w:multiLevelType w:val="hybridMultilevel"/>
    <w:tmpl w:val="7908CDE6"/>
    <w:lvl w:ilvl="0" w:tplc="D4EC02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7021A0"/>
    <w:multiLevelType w:val="hybridMultilevel"/>
    <w:tmpl w:val="7836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A95180"/>
    <w:multiLevelType w:val="hybridMultilevel"/>
    <w:tmpl w:val="0C78D30C"/>
    <w:lvl w:ilvl="0" w:tplc="DA8A8B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366A6C"/>
    <w:multiLevelType w:val="hybridMultilevel"/>
    <w:tmpl w:val="EA14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2674F"/>
    <w:multiLevelType w:val="hybridMultilevel"/>
    <w:tmpl w:val="B434C7AE"/>
    <w:lvl w:ilvl="0" w:tplc="C49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2104D1"/>
    <w:multiLevelType w:val="hybridMultilevel"/>
    <w:tmpl w:val="FAEC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46EC5"/>
    <w:multiLevelType w:val="multilevel"/>
    <w:tmpl w:val="8A80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A11751"/>
    <w:multiLevelType w:val="hybridMultilevel"/>
    <w:tmpl w:val="8246580E"/>
    <w:lvl w:ilvl="0" w:tplc="22C683F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832A43E4">
      <w:numFmt w:val="bullet"/>
      <w:lvlText w:val=""/>
      <w:lvlJc w:val="left"/>
      <w:pPr>
        <w:ind w:left="2700" w:hanging="360"/>
      </w:pPr>
      <w:rPr>
        <w:rFonts w:ascii="Symbol" w:eastAsia="Times New Roman" w:hAnsi="Symbol"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9694405">
    <w:abstractNumId w:val="0"/>
  </w:num>
  <w:num w:numId="2" w16cid:durableId="2026125478">
    <w:abstractNumId w:val="8"/>
  </w:num>
  <w:num w:numId="3" w16cid:durableId="1787040751">
    <w:abstractNumId w:val="1"/>
  </w:num>
  <w:num w:numId="4" w16cid:durableId="1203639316">
    <w:abstractNumId w:val="3"/>
  </w:num>
  <w:num w:numId="5" w16cid:durableId="1922105799">
    <w:abstractNumId w:val="5"/>
  </w:num>
  <w:num w:numId="6" w16cid:durableId="202790342">
    <w:abstractNumId w:val="7"/>
  </w:num>
  <w:num w:numId="7" w16cid:durableId="1864898361">
    <w:abstractNumId w:val="4"/>
  </w:num>
  <w:num w:numId="8" w16cid:durableId="1901162113">
    <w:abstractNumId w:val="2"/>
  </w:num>
  <w:num w:numId="9" w16cid:durableId="15371564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olf, Jacob D.">
    <w15:presenceInfo w15:providerId="AD" w15:userId="S::WOLFJ12@my.erau.edu::05576282-d74a-4647-9cd1-42b570626f82"/>
  </w15:person>
  <w15:person w15:author="Spiller, Hannah G.">
    <w15:presenceInfo w15:providerId="None" w15:userId="Spiller, Hannah G."/>
  </w15:person>
  <w15:person w15:author="Wolf, Jacob D. [2]">
    <w15:presenceInfo w15:providerId="None" w15:userId="Wolf, Jacob D."/>
  </w15:person>
  <w15:person w15:author="Alford III, Tesla N.">
    <w15:presenceInfo w15:providerId="None" w15:userId="Alford III, Tesla N."/>
  </w15:person>
  <w15:person w15:author="Astrup, Dylan J.">
    <w15:presenceInfo w15:providerId="AD" w15:userId="S::ASTRUPD@my.erau.edu::56b1825f-da8e-4cf8-aad7-60ebaa314d46"/>
  </w15:person>
  <w15:person w15:author="Carrabine, Grant W.">
    <w15:presenceInfo w15:providerId="AD" w15:userId="S::carrabig@my.erau.edu::a07ba753-7976-4344-978a-cf4323c599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C55CA3"/>
    <w:rsid w:val="000006F2"/>
    <w:rsid w:val="00000A3B"/>
    <w:rsid w:val="00000A42"/>
    <w:rsid w:val="00000C81"/>
    <w:rsid w:val="00000F3D"/>
    <w:rsid w:val="00001147"/>
    <w:rsid w:val="0000133E"/>
    <w:rsid w:val="000016D1"/>
    <w:rsid w:val="00001DAA"/>
    <w:rsid w:val="000021E9"/>
    <w:rsid w:val="000022FE"/>
    <w:rsid w:val="00002882"/>
    <w:rsid w:val="00002A70"/>
    <w:rsid w:val="00002D0E"/>
    <w:rsid w:val="0000319F"/>
    <w:rsid w:val="00003294"/>
    <w:rsid w:val="0000333B"/>
    <w:rsid w:val="0000391C"/>
    <w:rsid w:val="00003B3C"/>
    <w:rsid w:val="00003B4B"/>
    <w:rsid w:val="00003BCA"/>
    <w:rsid w:val="00003DC8"/>
    <w:rsid w:val="00003E5C"/>
    <w:rsid w:val="00003E9D"/>
    <w:rsid w:val="0000425A"/>
    <w:rsid w:val="00004356"/>
    <w:rsid w:val="000043B3"/>
    <w:rsid w:val="00004941"/>
    <w:rsid w:val="00004977"/>
    <w:rsid w:val="00004C23"/>
    <w:rsid w:val="00004CD0"/>
    <w:rsid w:val="00004D2E"/>
    <w:rsid w:val="0000587D"/>
    <w:rsid w:val="00005935"/>
    <w:rsid w:val="000059FE"/>
    <w:rsid w:val="00005CF3"/>
    <w:rsid w:val="00005EDD"/>
    <w:rsid w:val="0000634E"/>
    <w:rsid w:val="000066EE"/>
    <w:rsid w:val="000068E9"/>
    <w:rsid w:val="000069A6"/>
    <w:rsid w:val="00006A57"/>
    <w:rsid w:val="00006A63"/>
    <w:rsid w:val="00006B96"/>
    <w:rsid w:val="00006BEB"/>
    <w:rsid w:val="00006D6C"/>
    <w:rsid w:val="00006E04"/>
    <w:rsid w:val="00006E14"/>
    <w:rsid w:val="00007136"/>
    <w:rsid w:val="00007144"/>
    <w:rsid w:val="000071C3"/>
    <w:rsid w:val="0000752E"/>
    <w:rsid w:val="00007780"/>
    <w:rsid w:val="00007A34"/>
    <w:rsid w:val="00007ADB"/>
    <w:rsid w:val="00007B93"/>
    <w:rsid w:val="000101EE"/>
    <w:rsid w:val="000103B5"/>
    <w:rsid w:val="00010651"/>
    <w:rsid w:val="00010745"/>
    <w:rsid w:val="00010752"/>
    <w:rsid w:val="000107AD"/>
    <w:rsid w:val="00010944"/>
    <w:rsid w:val="00010CF8"/>
    <w:rsid w:val="00010D40"/>
    <w:rsid w:val="00011A5C"/>
    <w:rsid w:val="00011A95"/>
    <w:rsid w:val="00011ACD"/>
    <w:rsid w:val="00011B31"/>
    <w:rsid w:val="00011BC6"/>
    <w:rsid w:val="00011D0A"/>
    <w:rsid w:val="00011EB2"/>
    <w:rsid w:val="00011F05"/>
    <w:rsid w:val="00011F77"/>
    <w:rsid w:val="00011FEB"/>
    <w:rsid w:val="000123E5"/>
    <w:rsid w:val="000129C2"/>
    <w:rsid w:val="00012CAC"/>
    <w:rsid w:val="00012EF7"/>
    <w:rsid w:val="00013295"/>
    <w:rsid w:val="000133CE"/>
    <w:rsid w:val="00013617"/>
    <w:rsid w:val="00013778"/>
    <w:rsid w:val="00013795"/>
    <w:rsid w:val="000139BD"/>
    <w:rsid w:val="00013CCC"/>
    <w:rsid w:val="00013DB4"/>
    <w:rsid w:val="00013EF3"/>
    <w:rsid w:val="000142A2"/>
    <w:rsid w:val="00014751"/>
    <w:rsid w:val="000147E1"/>
    <w:rsid w:val="00014951"/>
    <w:rsid w:val="000149B2"/>
    <w:rsid w:val="00014E8C"/>
    <w:rsid w:val="000152A4"/>
    <w:rsid w:val="000155CB"/>
    <w:rsid w:val="000160DA"/>
    <w:rsid w:val="000164CF"/>
    <w:rsid w:val="00016578"/>
    <w:rsid w:val="00016597"/>
    <w:rsid w:val="00016883"/>
    <w:rsid w:val="00016DB3"/>
    <w:rsid w:val="00016DE2"/>
    <w:rsid w:val="00016F37"/>
    <w:rsid w:val="00017148"/>
    <w:rsid w:val="00017498"/>
    <w:rsid w:val="00017776"/>
    <w:rsid w:val="00017C35"/>
    <w:rsid w:val="00017C62"/>
    <w:rsid w:val="0002009B"/>
    <w:rsid w:val="0002037A"/>
    <w:rsid w:val="0002063F"/>
    <w:rsid w:val="00020706"/>
    <w:rsid w:val="0002096D"/>
    <w:rsid w:val="000209EE"/>
    <w:rsid w:val="00020BE2"/>
    <w:rsid w:val="00020C16"/>
    <w:rsid w:val="00020E37"/>
    <w:rsid w:val="00020E7C"/>
    <w:rsid w:val="00021230"/>
    <w:rsid w:val="000212D0"/>
    <w:rsid w:val="00021516"/>
    <w:rsid w:val="00021718"/>
    <w:rsid w:val="00021B1C"/>
    <w:rsid w:val="00021DE8"/>
    <w:rsid w:val="00022405"/>
    <w:rsid w:val="00022787"/>
    <w:rsid w:val="0002291E"/>
    <w:rsid w:val="00022A87"/>
    <w:rsid w:val="00022D40"/>
    <w:rsid w:val="00022D9C"/>
    <w:rsid w:val="00022E1A"/>
    <w:rsid w:val="00023051"/>
    <w:rsid w:val="000230F5"/>
    <w:rsid w:val="0002316A"/>
    <w:rsid w:val="000234B6"/>
    <w:rsid w:val="000235DB"/>
    <w:rsid w:val="000235FE"/>
    <w:rsid w:val="000238F2"/>
    <w:rsid w:val="00023ADD"/>
    <w:rsid w:val="00023C37"/>
    <w:rsid w:val="00023C43"/>
    <w:rsid w:val="00023D52"/>
    <w:rsid w:val="0002416F"/>
    <w:rsid w:val="000248D7"/>
    <w:rsid w:val="00024D5E"/>
    <w:rsid w:val="00025875"/>
    <w:rsid w:val="000258D6"/>
    <w:rsid w:val="0002590E"/>
    <w:rsid w:val="00025F01"/>
    <w:rsid w:val="0002620F"/>
    <w:rsid w:val="00026248"/>
    <w:rsid w:val="000264AB"/>
    <w:rsid w:val="00026907"/>
    <w:rsid w:val="0002693D"/>
    <w:rsid w:val="00026B97"/>
    <w:rsid w:val="0002711F"/>
    <w:rsid w:val="0002713B"/>
    <w:rsid w:val="000273A0"/>
    <w:rsid w:val="00027508"/>
    <w:rsid w:val="00027555"/>
    <w:rsid w:val="00027639"/>
    <w:rsid w:val="0002764E"/>
    <w:rsid w:val="0002780A"/>
    <w:rsid w:val="00027943"/>
    <w:rsid w:val="00027AFA"/>
    <w:rsid w:val="0002F95A"/>
    <w:rsid w:val="00030345"/>
    <w:rsid w:val="000305A4"/>
    <w:rsid w:val="000306C8"/>
    <w:rsid w:val="000306FD"/>
    <w:rsid w:val="0003071E"/>
    <w:rsid w:val="000307BD"/>
    <w:rsid w:val="00030949"/>
    <w:rsid w:val="00030F6F"/>
    <w:rsid w:val="000310B0"/>
    <w:rsid w:val="000317A6"/>
    <w:rsid w:val="00032284"/>
    <w:rsid w:val="000326DF"/>
    <w:rsid w:val="00032762"/>
    <w:rsid w:val="000327E1"/>
    <w:rsid w:val="00032B99"/>
    <w:rsid w:val="00032BB7"/>
    <w:rsid w:val="00032CE0"/>
    <w:rsid w:val="00032D93"/>
    <w:rsid w:val="000330CD"/>
    <w:rsid w:val="00033142"/>
    <w:rsid w:val="000331F3"/>
    <w:rsid w:val="000332CA"/>
    <w:rsid w:val="000332F0"/>
    <w:rsid w:val="0003381A"/>
    <w:rsid w:val="00033C15"/>
    <w:rsid w:val="00033DD4"/>
    <w:rsid w:val="000340A9"/>
    <w:rsid w:val="000340EA"/>
    <w:rsid w:val="000344EB"/>
    <w:rsid w:val="00035258"/>
    <w:rsid w:val="000357CA"/>
    <w:rsid w:val="00035B1D"/>
    <w:rsid w:val="00035F49"/>
    <w:rsid w:val="00035F8F"/>
    <w:rsid w:val="000360C0"/>
    <w:rsid w:val="00036720"/>
    <w:rsid w:val="00036796"/>
    <w:rsid w:val="0003684F"/>
    <w:rsid w:val="00036D60"/>
    <w:rsid w:val="00036DB3"/>
    <w:rsid w:val="00036E18"/>
    <w:rsid w:val="00036F01"/>
    <w:rsid w:val="00036FC3"/>
    <w:rsid w:val="000370CD"/>
    <w:rsid w:val="000373E2"/>
    <w:rsid w:val="00037615"/>
    <w:rsid w:val="0003762F"/>
    <w:rsid w:val="00037710"/>
    <w:rsid w:val="000377F6"/>
    <w:rsid w:val="0003793B"/>
    <w:rsid w:val="00037B36"/>
    <w:rsid w:val="00037F6F"/>
    <w:rsid w:val="00037F91"/>
    <w:rsid w:val="0004004B"/>
    <w:rsid w:val="0004024A"/>
    <w:rsid w:val="0004025E"/>
    <w:rsid w:val="00040354"/>
    <w:rsid w:val="0004041B"/>
    <w:rsid w:val="00040E9F"/>
    <w:rsid w:val="00040FF5"/>
    <w:rsid w:val="00041BB5"/>
    <w:rsid w:val="00041EFC"/>
    <w:rsid w:val="00041F04"/>
    <w:rsid w:val="0004208A"/>
    <w:rsid w:val="000423C0"/>
    <w:rsid w:val="000423E1"/>
    <w:rsid w:val="0004245B"/>
    <w:rsid w:val="00042488"/>
    <w:rsid w:val="00042514"/>
    <w:rsid w:val="00042712"/>
    <w:rsid w:val="000429C6"/>
    <w:rsid w:val="000429FB"/>
    <w:rsid w:val="00042BC9"/>
    <w:rsid w:val="00042BCC"/>
    <w:rsid w:val="00042BF8"/>
    <w:rsid w:val="00042FFC"/>
    <w:rsid w:val="000431DD"/>
    <w:rsid w:val="00043281"/>
    <w:rsid w:val="00043B6D"/>
    <w:rsid w:val="0004409B"/>
    <w:rsid w:val="0004443A"/>
    <w:rsid w:val="00044772"/>
    <w:rsid w:val="00044AE6"/>
    <w:rsid w:val="00044BE7"/>
    <w:rsid w:val="00045048"/>
    <w:rsid w:val="000450B4"/>
    <w:rsid w:val="00045257"/>
    <w:rsid w:val="00045382"/>
    <w:rsid w:val="000454EF"/>
    <w:rsid w:val="0004559C"/>
    <w:rsid w:val="0004565F"/>
    <w:rsid w:val="00045BAE"/>
    <w:rsid w:val="00045E55"/>
    <w:rsid w:val="000460A8"/>
    <w:rsid w:val="0004627D"/>
    <w:rsid w:val="00046473"/>
    <w:rsid w:val="0004679D"/>
    <w:rsid w:val="000467F5"/>
    <w:rsid w:val="00046A28"/>
    <w:rsid w:val="00046CF5"/>
    <w:rsid w:val="00046DE2"/>
    <w:rsid w:val="00046E72"/>
    <w:rsid w:val="00047361"/>
    <w:rsid w:val="0004759F"/>
    <w:rsid w:val="0004762F"/>
    <w:rsid w:val="000478B4"/>
    <w:rsid w:val="000479C6"/>
    <w:rsid w:val="000479E3"/>
    <w:rsid w:val="00047B99"/>
    <w:rsid w:val="00047BDB"/>
    <w:rsid w:val="00047F24"/>
    <w:rsid w:val="00047FDA"/>
    <w:rsid w:val="000501E7"/>
    <w:rsid w:val="000505A5"/>
    <w:rsid w:val="00050620"/>
    <w:rsid w:val="00050781"/>
    <w:rsid w:val="00050813"/>
    <w:rsid w:val="00050B64"/>
    <w:rsid w:val="000512E5"/>
    <w:rsid w:val="000513E6"/>
    <w:rsid w:val="000514AA"/>
    <w:rsid w:val="00052212"/>
    <w:rsid w:val="00052479"/>
    <w:rsid w:val="00052587"/>
    <w:rsid w:val="00052638"/>
    <w:rsid w:val="00052712"/>
    <w:rsid w:val="00052B5F"/>
    <w:rsid w:val="00053281"/>
    <w:rsid w:val="000532DB"/>
    <w:rsid w:val="00053464"/>
    <w:rsid w:val="00053480"/>
    <w:rsid w:val="000539AC"/>
    <w:rsid w:val="000540DA"/>
    <w:rsid w:val="0005433E"/>
    <w:rsid w:val="000545AB"/>
    <w:rsid w:val="0005469D"/>
    <w:rsid w:val="000546EE"/>
    <w:rsid w:val="00054766"/>
    <w:rsid w:val="00054CE6"/>
    <w:rsid w:val="00054E7F"/>
    <w:rsid w:val="000553B8"/>
    <w:rsid w:val="0005542A"/>
    <w:rsid w:val="00055609"/>
    <w:rsid w:val="00055D4D"/>
    <w:rsid w:val="00055E76"/>
    <w:rsid w:val="000561E2"/>
    <w:rsid w:val="0005622B"/>
    <w:rsid w:val="000562F3"/>
    <w:rsid w:val="000567FB"/>
    <w:rsid w:val="0005689B"/>
    <w:rsid w:val="00056B05"/>
    <w:rsid w:val="00056C59"/>
    <w:rsid w:val="000570C0"/>
    <w:rsid w:val="00057157"/>
    <w:rsid w:val="0005754C"/>
    <w:rsid w:val="0005799F"/>
    <w:rsid w:val="00057F00"/>
    <w:rsid w:val="00060149"/>
    <w:rsid w:val="00060822"/>
    <w:rsid w:val="00060E6F"/>
    <w:rsid w:val="0006129A"/>
    <w:rsid w:val="000612EB"/>
    <w:rsid w:val="000617B9"/>
    <w:rsid w:val="000617F7"/>
    <w:rsid w:val="000618A6"/>
    <w:rsid w:val="000618ED"/>
    <w:rsid w:val="00061B51"/>
    <w:rsid w:val="00061CBA"/>
    <w:rsid w:val="0006213D"/>
    <w:rsid w:val="000625B6"/>
    <w:rsid w:val="00062610"/>
    <w:rsid w:val="00062A17"/>
    <w:rsid w:val="00062B4F"/>
    <w:rsid w:val="00062C09"/>
    <w:rsid w:val="00062D4D"/>
    <w:rsid w:val="00062D68"/>
    <w:rsid w:val="00062D70"/>
    <w:rsid w:val="00062E44"/>
    <w:rsid w:val="000631B0"/>
    <w:rsid w:val="000631EA"/>
    <w:rsid w:val="000632F6"/>
    <w:rsid w:val="000635EB"/>
    <w:rsid w:val="0006380D"/>
    <w:rsid w:val="00063A2B"/>
    <w:rsid w:val="00063C5C"/>
    <w:rsid w:val="00063FF7"/>
    <w:rsid w:val="00064540"/>
    <w:rsid w:val="00064555"/>
    <w:rsid w:val="000649BD"/>
    <w:rsid w:val="00064B66"/>
    <w:rsid w:val="0006524D"/>
    <w:rsid w:val="000652B1"/>
    <w:rsid w:val="000655A8"/>
    <w:rsid w:val="00065BB4"/>
    <w:rsid w:val="00065EF5"/>
    <w:rsid w:val="0006643F"/>
    <w:rsid w:val="00066468"/>
    <w:rsid w:val="00066755"/>
    <w:rsid w:val="0006676A"/>
    <w:rsid w:val="000667BD"/>
    <w:rsid w:val="000669F4"/>
    <w:rsid w:val="00066AE4"/>
    <w:rsid w:val="00066AF8"/>
    <w:rsid w:val="00066C25"/>
    <w:rsid w:val="00067379"/>
    <w:rsid w:val="0006737A"/>
    <w:rsid w:val="000675E5"/>
    <w:rsid w:val="000676EC"/>
    <w:rsid w:val="00067707"/>
    <w:rsid w:val="00067A2E"/>
    <w:rsid w:val="00067F4F"/>
    <w:rsid w:val="00070087"/>
    <w:rsid w:val="00070532"/>
    <w:rsid w:val="000707FB"/>
    <w:rsid w:val="000708FF"/>
    <w:rsid w:val="00070970"/>
    <w:rsid w:val="00070CAC"/>
    <w:rsid w:val="00070E21"/>
    <w:rsid w:val="0007166D"/>
    <w:rsid w:val="00071B6A"/>
    <w:rsid w:val="00071CD1"/>
    <w:rsid w:val="00071DCA"/>
    <w:rsid w:val="00071EBA"/>
    <w:rsid w:val="000722B6"/>
    <w:rsid w:val="00072517"/>
    <w:rsid w:val="0007266E"/>
    <w:rsid w:val="00072977"/>
    <w:rsid w:val="00072B25"/>
    <w:rsid w:val="00072C4F"/>
    <w:rsid w:val="00073057"/>
    <w:rsid w:val="00073088"/>
    <w:rsid w:val="00073160"/>
    <w:rsid w:val="00073265"/>
    <w:rsid w:val="000733A3"/>
    <w:rsid w:val="00073417"/>
    <w:rsid w:val="000734F3"/>
    <w:rsid w:val="00073646"/>
    <w:rsid w:val="0007389D"/>
    <w:rsid w:val="00073E4B"/>
    <w:rsid w:val="0007405B"/>
    <w:rsid w:val="0007415D"/>
    <w:rsid w:val="00074306"/>
    <w:rsid w:val="00074590"/>
    <w:rsid w:val="00074767"/>
    <w:rsid w:val="00074A74"/>
    <w:rsid w:val="00074F0B"/>
    <w:rsid w:val="0007500C"/>
    <w:rsid w:val="000751C2"/>
    <w:rsid w:val="000759FE"/>
    <w:rsid w:val="00075AFB"/>
    <w:rsid w:val="00075BD8"/>
    <w:rsid w:val="00075DD7"/>
    <w:rsid w:val="00076105"/>
    <w:rsid w:val="000762D2"/>
    <w:rsid w:val="00076E60"/>
    <w:rsid w:val="000772F8"/>
    <w:rsid w:val="00077BB4"/>
    <w:rsid w:val="00077C5E"/>
    <w:rsid w:val="000802B4"/>
    <w:rsid w:val="00080312"/>
    <w:rsid w:val="000806B5"/>
    <w:rsid w:val="000806E2"/>
    <w:rsid w:val="00080735"/>
    <w:rsid w:val="000808F6"/>
    <w:rsid w:val="00080A9B"/>
    <w:rsid w:val="0008137B"/>
    <w:rsid w:val="000814AC"/>
    <w:rsid w:val="000817EB"/>
    <w:rsid w:val="00081E82"/>
    <w:rsid w:val="00082155"/>
    <w:rsid w:val="000822C3"/>
    <w:rsid w:val="000829BB"/>
    <w:rsid w:val="000829DB"/>
    <w:rsid w:val="00083070"/>
    <w:rsid w:val="00083160"/>
    <w:rsid w:val="00083299"/>
    <w:rsid w:val="000833B6"/>
    <w:rsid w:val="000834A7"/>
    <w:rsid w:val="000835AC"/>
    <w:rsid w:val="000838E6"/>
    <w:rsid w:val="00083B7A"/>
    <w:rsid w:val="00083C63"/>
    <w:rsid w:val="00084011"/>
    <w:rsid w:val="00084882"/>
    <w:rsid w:val="00084A36"/>
    <w:rsid w:val="000854E2"/>
    <w:rsid w:val="000859D6"/>
    <w:rsid w:val="000859E3"/>
    <w:rsid w:val="00085C37"/>
    <w:rsid w:val="00085D23"/>
    <w:rsid w:val="00085D27"/>
    <w:rsid w:val="000865B1"/>
    <w:rsid w:val="000865CE"/>
    <w:rsid w:val="00086DB4"/>
    <w:rsid w:val="000874F3"/>
    <w:rsid w:val="0008778D"/>
    <w:rsid w:val="000877A5"/>
    <w:rsid w:val="00087846"/>
    <w:rsid w:val="00087875"/>
    <w:rsid w:val="00090096"/>
    <w:rsid w:val="000900AE"/>
    <w:rsid w:val="000901AD"/>
    <w:rsid w:val="000903DD"/>
    <w:rsid w:val="000905B3"/>
    <w:rsid w:val="0009062C"/>
    <w:rsid w:val="000906B7"/>
    <w:rsid w:val="0009082C"/>
    <w:rsid w:val="000909F9"/>
    <w:rsid w:val="00090A52"/>
    <w:rsid w:val="00090A7E"/>
    <w:rsid w:val="00091149"/>
    <w:rsid w:val="00091436"/>
    <w:rsid w:val="00091C73"/>
    <w:rsid w:val="000920FA"/>
    <w:rsid w:val="00092163"/>
    <w:rsid w:val="00092339"/>
    <w:rsid w:val="00092456"/>
    <w:rsid w:val="00092461"/>
    <w:rsid w:val="00092636"/>
    <w:rsid w:val="00092A0A"/>
    <w:rsid w:val="00092A72"/>
    <w:rsid w:val="00092AD7"/>
    <w:rsid w:val="00092DE7"/>
    <w:rsid w:val="000931B5"/>
    <w:rsid w:val="000933D9"/>
    <w:rsid w:val="000935E6"/>
    <w:rsid w:val="000935FC"/>
    <w:rsid w:val="00093BB9"/>
    <w:rsid w:val="00093F46"/>
    <w:rsid w:val="00094047"/>
    <w:rsid w:val="000941AA"/>
    <w:rsid w:val="0009422F"/>
    <w:rsid w:val="00094244"/>
    <w:rsid w:val="00094386"/>
    <w:rsid w:val="00094AC7"/>
    <w:rsid w:val="00094D3B"/>
    <w:rsid w:val="00094F01"/>
    <w:rsid w:val="00094F94"/>
    <w:rsid w:val="00095103"/>
    <w:rsid w:val="00095134"/>
    <w:rsid w:val="000955AA"/>
    <w:rsid w:val="00095768"/>
    <w:rsid w:val="00095ED6"/>
    <w:rsid w:val="00096B0D"/>
    <w:rsid w:val="00096BD0"/>
    <w:rsid w:val="00097235"/>
    <w:rsid w:val="00097537"/>
    <w:rsid w:val="00097923"/>
    <w:rsid w:val="00097966"/>
    <w:rsid w:val="00097A7C"/>
    <w:rsid w:val="00097AF0"/>
    <w:rsid w:val="00097E23"/>
    <w:rsid w:val="00097F0A"/>
    <w:rsid w:val="00097F2A"/>
    <w:rsid w:val="00097FD9"/>
    <w:rsid w:val="000A016A"/>
    <w:rsid w:val="000A018E"/>
    <w:rsid w:val="000A071F"/>
    <w:rsid w:val="000A09D5"/>
    <w:rsid w:val="000A0B74"/>
    <w:rsid w:val="000A0BF6"/>
    <w:rsid w:val="000A0C14"/>
    <w:rsid w:val="000A1600"/>
    <w:rsid w:val="000A1AD6"/>
    <w:rsid w:val="000A20D3"/>
    <w:rsid w:val="000A20DA"/>
    <w:rsid w:val="000A2203"/>
    <w:rsid w:val="000A224E"/>
    <w:rsid w:val="000A2289"/>
    <w:rsid w:val="000A2334"/>
    <w:rsid w:val="000A26E6"/>
    <w:rsid w:val="000A278C"/>
    <w:rsid w:val="000A2C99"/>
    <w:rsid w:val="000A2DA9"/>
    <w:rsid w:val="000A2FED"/>
    <w:rsid w:val="000A332E"/>
    <w:rsid w:val="000A33F3"/>
    <w:rsid w:val="000A35E1"/>
    <w:rsid w:val="000A35EA"/>
    <w:rsid w:val="000A36F7"/>
    <w:rsid w:val="000A3769"/>
    <w:rsid w:val="000A3A3B"/>
    <w:rsid w:val="000A3F89"/>
    <w:rsid w:val="000A4213"/>
    <w:rsid w:val="000A4222"/>
    <w:rsid w:val="000A455A"/>
    <w:rsid w:val="000A45A9"/>
    <w:rsid w:val="000A45B3"/>
    <w:rsid w:val="000A48FA"/>
    <w:rsid w:val="000A4D77"/>
    <w:rsid w:val="000A4FE0"/>
    <w:rsid w:val="000A4FF1"/>
    <w:rsid w:val="000A5442"/>
    <w:rsid w:val="000A5448"/>
    <w:rsid w:val="000A5634"/>
    <w:rsid w:val="000A5792"/>
    <w:rsid w:val="000A5C26"/>
    <w:rsid w:val="000A5F08"/>
    <w:rsid w:val="000A62DE"/>
    <w:rsid w:val="000A683C"/>
    <w:rsid w:val="000A6BA5"/>
    <w:rsid w:val="000A6D03"/>
    <w:rsid w:val="000A747E"/>
    <w:rsid w:val="000A7761"/>
    <w:rsid w:val="000A7FC4"/>
    <w:rsid w:val="000B0C71"/>
    <w:rsid w:val="000B0D2D"/>
    <w:rsid w:val="000B127D"/>
    <w:rsid w:val="000B19AE"/>
    <w:rsid w:val="000B1A2A"/>
    <w:rsid w:val="000B1E97"/>
    <w:rsid w:val="000B22A5"/>
    <w:rsid w:val="000B22B6"/>
    <w:rsid w:val="000B2651"/>
    <w:rsid w:val="000B2794"/>
    <w:rsid w:val="000B29E9"/>
    <w:rsid w:val="000B2F77"/>
    <w:rsid w:val="000B3062"/>
    <w:rsid w:val="000B34C1"/>
    <w:rsid w:val="000B3989"/>
    <w:rsid w:val="000B39AB"/>
    <w:rsid w:val="000B39D7"/>
    <w:rsid w:val="000B3FD1"/>
    <w:rsid w:val="000B4194"/>
    <w:rsid w:val="000B42DC"/>
    <w:rsid w:val="000B441F"/>
    <w:rsid w:val="000B45AF"/>
    <w:rsid w:val="000B4A71"/>
    <w:rsid w:val="000B4C66"/>
    <w:rsid w:val="000B4D70"/>
    <w:rsid w:val="000B5124"/>
    <w:rsid w:val="000B5264"/>
    <w:rsid w:val="000B5271"/>
    <w:rsid w:val="000B5A7C"/>
    <w:rsid w:val="000B5EFF"/>
    <w:rsid w:val="000B5FCE"/>
    <w:rsid w:val="000B6034"/>
    <w:rsid w:val="000B6299"/>
    <w:rsid w:val="000B63FA"/>
    <w:rsid w:val="000B6614"/>
    <w:rsid w:val="000B6744"/>
    <w:rsid w:val="000B68E3"/>
    <w:rsid w:val="000B690A"/>
    <w:rsid w:val="000B726A"/>
    <w:rsid w:val="000B7420"/>
    <w:rsid w:val="000B7776"/>
    <w:rsid w:val="000B7876"/>
    <w:rsid w:val="000B7A7D"/>
    <w:rsid w:val="000B7AAD"/>
    <w:rsid w:val="000B7B55"/>
    <w:rsid w:val="000B7C24"/>
    <w:rsid w:val="000B7F96"/>
    <w:rsid w:val="000C0082"/>
    <w:rsid w:val="000C0397"/>
    <w:rsid w:val="000C08E9"/>
    <w:rsid w:val="000C0CAF"/>
    <w:rsid w:val="000C0D02"/>
    <w:rsid w:val="000C0E3B"/>
    <w:rsid w:val="000C0E43"/>
    <w:rsid w:val="000C14E1"/>
    <w:rsid w:val="000C188C"/>
    <w:rsid w:val="000C1917"/>
    <w:rsid w:val="000C1B95"/>
    <w:rsid w:val="000C2292"/>
    <w:rsid w:val="000C252B"/>
    <w:rsid w:val="000C25B2"/>
    <w:rsid w:val="000C26AB"/>
    <w:rsid w:val="000C305B"/>
    <w:rsid w:val="000C30B8"/>
    <w:rsid w:val="000C30CB"/>
    <w:rsid w:val="000C30F2"/>
    <w:rsid w:val="000C364A"/>
    <w:rsid w:val="000C3814"/>
    <w:rsid w:val="000C3AA1"/>
    <w:rsid w:val="000C3AC4"/>
    <w:rsid w:val="000C428D"/>
    <w:rsid w:val="000C44E8"/>
    <w:rsid w:val="000C469F"/>
    <w:rsid w:val="000C498A"/>
    <w:rsid w:val="000C4A28"/>
    <w:rsid w:val="000C4FD6"/>
    <w:rsid w:val="000C5420"/>
    <w:rsid w:val="000C5641"/>
    <w:rsid w:val="000C5D55"/>
    <w:rsid w:val="000C6A0C"/>
    <w:rsid w:val="000C6E8E"/>
    <w:rsid w:val="000C6E9C"/>
    <w:rsid w:val="000C70E5"/>
    <w:rsid w:val="000C78AD"/>
    <w:rsid w:val="000C7926"/>
    <w:rsid w:val="000C79DB"/>
    <w:rsid w:val="000C7AB3"/>
    <w:rsid w:val="000D0205"/>
    <w:rsid w:val="000D0400"/>
    <w:rsid w:val="000D067D"/>
    <w:rsid w:val="000D0A5F"/>
    <w:rsid w:val="000D0CF8"/>
    <w:rsid w:val="000D0D54"/>
    <w:rsid w:val="000D0EA1"/>
    <w:rsid w:val="000D0F25"/>
    <w:rsid w:val="000D187A"/>
    <w:rsid w:val="000D1A37"/>
    <w:rsid w:val="000D1CCD"/>
    <w:rsid w:val="000D1DFE"/>
    <w:rsid w:val="000D1EF9"/>
    <w:rsid w:val="000D1F99"/>
    <w:rsid w:val="000D21B5"/>
    <w:rsid w:val="000D2AB2"/>
    <w:rsid w:val="000D2AD2"/>
    <w:rsid w:val="000D3418"/>
    <w:rsid w:val="000D34A2"/>
    <w:rsid w:val="000D3860"/>
    <w:rsid w:val="000D39E5"/>
    <w:rsid w:val="000D3A6B"/>
    <w:rsid w:val="000D3B63"/>
    <w:rsid w:val="000D3C85"/>
    <w:rsid w:val="000D4444"/>
    <w:rsid w:val="000D4771"/>
    <w:rsid w:val="000D47AB"/>
    <w:rsid w:val="000D47FE"/>
    <w:rsid w:val="000D485D"/>
    <w:rsid w:val="000D4CE9"/>
    <w:rsid w:val="000D4ECA"/>
    <w:rsid w:val="000D5209"/>
    <w:rsid w:val="000D53CA"/>
    <w:rsid w:val="000D54F9"/>
    <w:rsid w:val="000D5C68"/>
    <w:rsid w:val="000D5DFC"/>
    <w:rsid w:val="000D5E9C"/>
    <w:rsid w:val="000D630A"/>
    <w:rsid w:val="000D637A"/>
    <w:rsid w:val="000D657B"/>
    <w:rsid w:val="000D6B23"/>
    <w:rsid w:val="000D71F0"/>
    <w:rsid w:val="000D726E"/>
    <w:rsid w:val="000D7559"/>
    <w:rsid w:val="000D7669"/>
    <w:rsid w:val="000D7729"/>
    <w:rsid w:val="000D7BA4"/>
    <w:rsid w:val="000D7C5F"/>
    <w:rsid w:val="000D7C81"/>
    <w:rsid w:val="000D7C83"/>
    <w:rsid w:val="000D7DFE"/>
    <w:rsid w:val="000D7EA6"/>
    <w:rsid w:val="000D7EAC"/>
    <w:rsid w:val="000E0122"/>
    <w:rsid w:val="000E02A9"/>
    <w:rsid w:val="000E053A"/>
    <w:rsid w:val="000E085E"/>
    <w:rsid w:val="000E08D6"/>
    <w:rsid w:val="000E09C9"/>
    <w:rsid w:val="000E0B24"/>
    <w:rsid w:val="000E0C03"/>
    <w:rsid w:val="000E0D4C"/>
    <w:rsid w:val="000E1189"/>
    <w:rsid w:val="000E148C"/>
    <w:rsid w:val="000E14A7"/>
    <w:rsid w:val="000E1559"/>
    <w:rsid w:val="000E168D"/>
    <w:rsid w:val="000E1B8D"/>
    <w:rsid w:val="000E1D8D"/>
    <w:rsid w:val="000E2298"/>
    <w:rsid w:val="000E22A2"/>
    <w:rsid w:val="000E2824"/>
    <w:rsid w:val="000E28F7"/>
    <w:rsid w:val="000E297A"/>
    <w:rsid w:val="000E2A8D"/>
    <w:rsid w:val="000E2E1F"/>
    <w:rsid w:val="000E2F7C"/>
    <w:rsid w:val="000E306A"/>
    <w:rsid w:val="000E3278"/>
    <w:rsid w:val="000E32AD"/>
    <w:rsid w:val="000E3986"/>
    <w:rsid w:val="000E3A5D"/>
    <w:rsid w:val="000E4188"/>
    <w:rsid w:val="000E439B"/>
    <w:rsid w:val="000E4649"/>
    <w:rsid w:val="000E48DC"/>
    <w:rsid w:val="000E4AB4"/>
    <w:rsid w:val="000E4E76"/>
    <w:rsid w:val="000E5109"/>
    <w:rsid w:val="000E5364"/>
    <w:rsid w:val="000E545A"/>
    <w:rsid w:val="000E59DB"/>
    <w:rsid w:val="000E5C66"/>
    <w:rsid w:val="000E5FD1"/>
    <w:rsid w:val="000E6332"/>
    <w:rsid w:val="000E6B15"/>
    <w:rsid w:val="000E6BBB"/>
    <w:rsid w:val="000E7270"/>
    <w:rsid w:val="000E7377"/>
    <w:rsid w:val="000E73B4"/>
    <w:rsid w:val="000E779F"/>
    <w:rsid w:val="000E7843"/>
    <w:rsid w:val="000E789F"/>
    <w:rsid w:val="000E7C5A"/>
    <w:rsid w:val="000E7FF0"/>
    <w:rsid w:val="000F000E"/>
    <w:rsid w:val="000F0328"/>
    <w:rsid w:val="000F03C5"/>
    <w:rsid w:val="000F03CB"/>
    <w:rsid w:val="000F053E"/>
    <w:rsid w:val="000F0C3E"/>
    <w:rsid w:val="000F0DA7"/>
    <w:rsid w:val="000F154D"/>
    <w:rsid w:val="000F1586"/>
    <w:rsid w:val="000F1601"/>
    <w:rsid w:val="000F1AAA"/>
    <w:rsid w:val="000F1AAB"/>
    <w:rsid w:val="000F1DB9"/>
    <w:rsid w:val="000F213E"/>
    <w:rsid w:val="000F24F3"/>
    <w:rsid w:val="000F25CA"/>
    <w:rsid w:val="000F2A64"/>
    <w:rsid w:val="000F2ED0"/>
    <w:rsid w:val="000F30DB"/>
    <w:rsid w:val="000F32BC"/>
    <w:rsid w:val="000F364D"/>
    <w:rsid w:val="000F36DC"/>
    <w:rsid w:val="000F37FB"/>
    <w:rsid w:val="000F3907"/>
    <w:rsid w:val="000F3EF5"/>
    <w:rsid w:val="000F408A"/>
    <w:rsid w:val="000F45E8"/>
    <w:rsid w:val="000F4723"/>
    <w:rsid w:val="000F47DC"/>
    <w:rsid w:val="000F47E1"/>
    <w:rsid w:val="000F4952"/>
    <w:rsid w:val="000F4B2D"/>
    <w:rsid w:val="000F4C9A"/>
    <w:rsid w:val="000F4F17"/>
    <w:rsid w:val="000F4FBC"/>
    <w:rsid w:val="000F5144"/>
    <w:rsid w:val="000F521A"/>
    <w:rsid w:val="000F58CB"/>
    <w:rsid w:val="000F59A6"/>
    <w:rsid w:val="000F5C77"/>
    <w:rsid w:val="000F66DB"/>
    <w:rsid w:val="000F6AC4"/>
    <w:rsid w:val="000F6AD2"/>
    <w:rsid w:val="000F6FD1"/>
    <w:rsid w:val="000F76E4"/>
    <w:rsid w:val="000F79EA"/>
    <w:rsid w:val="000F7A63"/>
    <w:rsid w:val="00100077"/>
    <w:rsid w:val="00100580"/>
    <w:rsid w:val="00100665"/>
    <w:rsid w:val="00100A11"/>
    <w:rsid w:val="00100D8F"/>
    <w:rsid w:val="00100EBB"/>
    <w:rsid w:val="00101161"/>
    <w:rsid w:val="00101385"/>
    <w:rsid w:val="00101831"/>
    <w:rsid w:val="00101A1C"/>
    <w:rsid w:val="00101E44"/>
    <w:rsid w:val="0010215E"/>
    <w:rsid w:val="00102241"/>
    <w:rsid w:val="0010228B"/>
    <w:rsid w:val="001024B4"/>
    <w:rsid w:val="001026EF"/>
    <w:rsid w:val="0010281E"/>
    <w:rsid w:val="0010297F"/>
    <w:rsid w:val="00103375"/>
    <w:rsid w:val="0010358C"/>
    <w:rsid w:val="00103AEE"/>
    <w:rsid w:val="00103BA6"/>
    <w:rsid w:val="00104370"/>
    <w:rsid w:val="001043CE"/>
    <w:rsid w:val="001044C6"/>
    <w:rsid w:val="00104845"/>
    <w:rsid w:val="00104914"/>
    <w:rsid w:val="00104A20"/>
    <w:rsid w:val="00104A27"/>
    <w:rsid w:val="00104C4D"/>
    <w:rsid w:val="00104CF2"/>
    <w:rsid w:val="00104D1A"/>
    <w:rsid w:val="00104F1A"/>
    <w:rsid w:val="0010505E"/>
    <w:rsid w:val="00105185"/>
    <w:rsid w:val="0010525F"/>
    <w:rsid w:val="0010557A"/>
    <w:rsid w:val="001056AD"/>
    <w:rsid w:val="0010574E"/>
    <w:rsid w:val="001057F2"/>
    <w:rsid w:val="00105ED0"/>
    <w:rsid w:val="0010619F"/>
    <w:rsid w:val="00106904"/>
    <w:rsid w:val="00107010"/>
    <w:rsid w:val="001072DB"/>
    <w:rsid w:val="0010740E"/>
    <w:rsid w:val="0010757E"/>
    <w:rsid w:val="001077AC"/>
    <w:rsid w:val="0010784F"/>
    <w:rsid w:val="00107A39"/>
    <w:rsid w:val="00107B60"/>
    <w:rsid w:val="0011015A"/>
    <w:rsid w:val="00110279"/>
    <w:rsid w:val="00110343"/>
    <w:rsid w:val="00110350"/>
    <w:rsid w:val="001104BB"/>
    <w:rsid w:val="00110A27"/>
    <w:rsid w:val="00110C3F"/>
    <w:rsid w:val="00110D2D"/>
    <w:rsid w:val="00111380"/>
    <w:rsid w:val="00111466"/>
    <w:rsid w:val="00111CE1"/>
    <w:rsid w:val="00112128"/>
    <w:rsid w:val="0011237B"/>
    <w:rsid w:val="001123CB"/>
    <w:rsid w:val="0011242C"/>
    <w:rsid w:val="00113118"/>
    <w:rsid w:val="00113354"/>
    <w:rsid w:val="001133EB"/>
    <w:rsid w:val="0011387E"/>
    <w:rsid w:val="00113960"/>
    <w:rsid w:val="00113BC5"/>
    <w:rsid w:val="00113E9D"/>
    <w:rsid w:val="00114612"/>
    <w:rsid w:val="0011467F"/>
    <w:rsid w:val="00114C7C"/>
    <w:rsid w:val="00114EB6"/>
    <w:rsid w:val="00114EF1"/>
    <w:rsid w:val="00114F4D"/>
    <w:rsid w:val="001151E2"/>
    <w:rsid w:val="001153C4"/>
    <w:rsid w:val="0011576F"/>
    <w:rsid w:val="001158C1"/>
    <w:rsid w:val="001159DF"/>
    <w:rsid w:val="00115DD5"/>
    <w:rsid w:val="001160A6"/>
    <w:rsid w:val="0011653D"/>
    <w:rsid w:val="00116596"/>
    <w:rsid w:val="0011674A"/>
    <w:rsid w:val="00116C5E"/>
    <w:rsid w:val="00116FCA"/>
    <w:rsid w:val="0011758C"/>
    <w:rsid w:val="001175B3"/>
    <w:rsid w:val="001176B3"/>
    <w:rsid w:val="001176F7"/>
    <w:rsid w:val="0011772A"/>
    <w:rsid w:val="0011798E"/>
    <w:rsid w:val="001179E1"/>
    <w:rsid w:val="00117FE8"/>
    <w:rsid w:val="001205F4"/>
    <w:rsid w:val="00120639"/>
    <w:rsid w:val="00120701"/>
    <w:rsid w:val="00120D18"/>
    <w:rsid w:val="0012107F"/>
    <w:rsid w:val="0012116D"/>
    <w:rsid w:val="001212FA"/>
    <w:rsid w:val="00121401"/>
    <w:rsid w:val="00121614"/>
    <w:rsid w:val="00121DDE"/>
    <w:rsid w:val="00121E2C"/>
    <w:rsid w:val="0012211B"/>
    <w:rsid w:val="0012213A"/>
    <w:rsid w:val="0012215A"/>
    <w:rsid w:val="00122872"/>
    <w:rsid w:val="001228CC"/>
    <w:rsid w:val="00122BFD"/>
    <w:rsid w:val="00122C3F"/>
    <w:rsid w:val="00122E7F"/>
    <w:rsid w:val="00122F5C"/>
    <w:rsid w:val="0012351F"/>
    <w:rsid w:val="001235CA"/>
    <w:rsid w:val="0012383B"/>
    <w:rsid w:val="001238CD"/>
    <w:rsid w:val="00123AB7"/>
    <w:rsid w:val="00123BC8"/>
    <w:rsid w:val="00123BD4"/>
    <w:rsid w:val="001241E5"/>
    <w:rsid w:val="0012467F"/>
    <w:rsid w:val="00124962"/>
    <w:rsid w:val="00124995"/>
    <w:rsid w:val="00124A80"/>
    <w:rsid w:val="00124DC4"/>
    <w:rsid w:val="001251AF"/>
    <w:rsid w:val="0012523C"/>
    <w:rsid w:val="001258EC"/>
    <w:rsid w:val="00125C8E"/>
    <w:rsid w:val="00125D53"/>
    <w:rsid w:val="001263AA"/>
    <w:rsid w:val="00126508"/>
    <w:rsid w:val="0012679B"/>
    <w:rsid w:val="00126BB2"/>
    <w:rsid w:val="0012703F"/>
    <w:rsid w:val="0012715E"/>
    <w:rsid w:val="001272DC"/>
    <w:rsid w:val="001273EE"/>
    <w:rsid w:val="001273F8"/>
    <w:rsid w:val="0012762A"/>
    <w:rsid w:val="001278E0"/>
    <w:rsid w:val="00127A9F"/>
    <w:rsid w:val="00127ABC"/>
    <w:rsid w:val="00127B53"/>
    <w:rsid w:val="00127BC9"/>
    <w:rsid w:val="00127E2D"/>
    <w:rsid w:val="00127F2A"/>
    <w:rsid w:val="0013020F"/>
    <w:rsid w:val="001303DC"/>
    <w:rsid w:val="001304F0"/>
    <w:rsid w:val="001306B1"/>
    <w:rsid w:val="00130864"/>
    <w:rsid w:val="001309A9"/>
    <w:rsid w:val="00130B43"/>
    <w:rsid w:val="00130DE4"/>
    <w:rsid w:val="0013125A"/>
    <w:rsid w:val="001313E9"/>
    <w:rsid w:val="0013196A"/>
    <w:rsid w:val="00131990"/>
    <w:rsid w:val="00131DF5"/>
    <w:rsid w:val="00131FD6"/>
    <w:rsid w:val="0013201B"/>
    <w:rsid w:val="00132126"/>
    <w:rsid w:val="00132184"/>
    <w:rsid w:val="00132362"/>
    <w:rsid w:val="00132421"/>
    <w:rsid w:val="00132571"/>
    <w:rsid w:val="001327A0"/>
    <w:rsid w:val="001327F2"/>
    <w:rsid w:val="00132972"/>
    <w:rsid w:val="00132ACA"/>
    <w:rsid w:val="00132C7D"/>
    <w:rsid w:val="00132CA8"/>
    <w:rsid w:val="00132D7E"/>
    <w:rsid w:val="001334F5"/>
    <w:rsid w:val="00133546"/>
    <w:rsid w:val="001339CA"/>
    <w:rsid w:val="00133AD6"/>
    <w:rsid w:val="00133C54"/>
    <w:rsid w:val="00133D89"/>
    <w:rsid w:val="00133F0D"/>
    <w:rsid w:val="00133FE6"/>
    <w:rsid w:val="0013401D"/>
    <w:rsid w:val="001340C1"/>
    <w:rsid w:val="00134282"/>
    <w:rsid w:val="001343A3"/>
    <w:rsid w:val="001343F0"/>
    <w:rsid w:val="00134911"/>
    <w:rsid w:val="00134D10"/>
    <w:rsid w:val="0013534A"/>
    <w:rsid w:val="001360C7"/>
    <w:rsid w:val="001363C6"/>
    <w:rsid w:val="001364A9"/>
    <w:rsid w:val="0013675C"/>
    <w:rsid w:val="00136B15"/>
    <w:rsid w:val="00136D98"/>
    <w:rsid w:val="00136DE7"/>
    <w:rsid w:val="001372B2"/>
    <w:rsid w:val="001376AE"/>
    <w:rsid w:val="00137DDE"/>
    <w:rsid w:val="00140381"/>
    <w:rsid w:val="0014052B"/>
    <w:rsid w:val="0014061E"/>
    <w:rsid w:val="0014088E"/>
    <w:rsid w:val="001409FC"/>
    <w:rsid w:val="00140A83"/>
    <w:rsid w:val="00140E44"/>
    <w:rsid w:val="00140EDB"/>
    <w:rsid w:val="00141477"/>
    <w:rsid w:val="0014148A"/>
    <w:rsid w:val="001416BA"/>
    <w:rsid w:val="00141D53"/>
    <w:rsid w:val="00141EA7"/>
    <w:rsid w:val="001420B0"/>
    <w:rsid w:val="00142C99"/>
    <w:rsid w:val="001432FF"/>
    <w:rsid w:val="0014337E"/>
    <w:rsid w:val="00143A2A"/>
    <w:rsid w:val="00143B3F"/>
    <w:rsid w:val="001445E9"/>
    <w:rsid w:val="00144DBB"/>
    <w:rsid w:val="001451E2"/>
    <w:rsid w:val="001453F5"/>
    <w:rsid w:val="0014545E"/>
    <w:rsid w:val="0014587E"/>
    <w:rsid w:val="00145B33"/>
    <w:rsid w:val="00145D33"/>
    <w:rsid w:val="00145DA7"/>
    <w:rsid w:val="0014647B"/>
    <w:rsid w:val="00146584"/>
    <w:rsid w:val="00146776"/>
    <w:rsid w:val="00146CF6"/>
    <w:rsid w:val="00146EAC"/>
    <w:rsid w:val="001471D9"/>
    <w:rsid w:val="001472AF"/>
    <w:rsid w:val="001478CE"/>
    <w:rsid w:val="00147B61"/>
    <w:rsid w:val="00147E32"/>
    <w:rsid w:val="00150065"/>
    <w:rsid w:val="0015025A"/>
    <w:rsid w:val="00150518"/>
    <w:rsid w:val="0015091F"/>
    <w:rsid w:val="00150C0C"/>
    <w:rsid w:val="00150ED4"/>
    <w:rsid w:val="0015106E"/>
    <w:rsid w:val="001510CE"/>
    <w:rsid w:val="001517E7"/>
    <w:rsid w:val="00152602"/>
    <w:rsid w:val="0015263A"/>
    <w:rsid w:val="00152815"/>
    <w:rsid w:val="001533D3"/>
    <w:rsid w:val="001539AF"/>
    <w:rsid w:val="00153D11"/>
    <w:rsid w:val="001544FF"/>
    <w:rsid w:val="001546DF"/>
    <w:rsid w:val="00154AD6"/>
    <w:rsid w:val="00155026"/>
    <w:rsid w:val="001551A7"/>
    <w:rsid w:val="00155816"/>
    <w:rsid w:val="0015592E"/>
    <w:rsid w:val="00155D05"/>
    <w:rsid w:val="00156111"/>
    <w:rsid w:val="001563E4"/>
    <w:rsid w:val="001565BB"/>
    <w:rsid w:val="001566E9"/>
    <w:rsid w:val="00156B48"/>
    <w:rsid w:val="00157127"/>
    <w:rsid w:val="00157749"/>
    <w:rsid w:val="00157EB2"/>
    <w:rsid w:val="00157FF3"/>
    <w:rsid w:val="00160055"/>
    <w:rsid w:val="001601F4"/>
    <w:rsid w:val="001603D7"/>
    <w:rsid w:val="001603E5"/>
    <w:rsid w:val="001604BA"/>
    <w:rsid w:val="001605EE"/>
    <w:rsid w:val="00161153"/>
    <w:rsid w:val="001612A5"/>
    <w:rsid w:val="001612D3"/>
    <w:rsid w:val="00161368"/>
    <w:rsid w:val="001614DA"/>
    <w:rsid w:val="00161BDA"/>
    <w:rsid w:val="00161C19"/>
    <w:rsid w:val="00161E30"/>
    <w:rsid w:val="001624D2"/>
    <w:rsid w:val="00162F92"/>
    <w:rsid w:val="001630C6"/>
    <w:rsid w:val="00163372"/>
    <w:rsid w:val="00163490"/>
    <w:rsid w:val="001634E7"/>
    <w:rsid w:val="001634EF"/>
    <w:rsid w:val="00163818"/>
    <w:rsid w:val="00163BB1"/>
    <w:rsid w:val="00163DB3"/>
    <w:rsid w:val="0016405E"/>
    <w:rsid w:val="0016456A"/>
    <w:rsid w:val="001648C7"/>
    <w:rsid w:val="00164A4D"/>
    <w:rsid w:val="00164AD1"/>
    <w:rsid w:val="00164BD9"/>
    <w:rsid w:val="00164FAD"/>
    <w:rsid w:val="001650B9"/>
    <w:rsid w:val="00165524"/>
    <w:rsid w:val="001657A4"/>
    <w:rsid w:val="00165F15"/>
    <w:rsid w:val="00166193"/>
    <w:rsid w:val="0016634B"/>
    <w:rsid w:val="00166630"/>
    <w:rsid w:val="001666FF"/>
    <w:rsid w:val="00166DCE"/>
    <w:rsid w:val="001671CF"/>
    <w:rsid w:val="0016724A"/>
    <w:rsid w:val="001672CB"/>
    <w:rsid w:val="0016735A"/>
    <w:rsid w:val="0016771C"/>
    <w:rsid w:val="00167865"/>
    <w:rsid w:val="00167D81"/>
    <w:rsid w:val="00167F8B"/>
    <w:rsid w:val="001706BE"/>
    <w:rsid w:val="001706C9"/>
    <w:rsid w:val="001706DB"/>
    <w:rsid w:val="001707DA"/>
    <w:rsid w:val="00170BC9"/>
    <w:rsid w:val="0017103D"/>
    <w:rsid w:val="001712A2"/>
    <w:rsid w:val="00171705"/>
    <w:rsid w:val="00172ACD"/>
    <w:rsid w:val="00172C0E"/>
    <w:rsid w:val="00172D69"/>
    <w:rsid w:val="00172DD2"/>
    <w:rsid w:val="00172F01"/>
    <w:rsid w:val="00173692"/>
    <w:rsid w:val="0017381B"/>
    <w:rsid w:val="00173B5F"/>
    <w:rsid w:val="00173DCD"/>
    <w:rsid w:val="00174581"/>
    <w:rsid w:val="00174688"/>
    <w:rsid w:val="00174ACD"/>
    <w:rsid w:val="00174BD0"/>
    <w:rsid w:val="00174F6B"/>
    <w:rsid w:val="0017556E"/>
    <w:rsid w:val="00175A51"/>
    <w:rsid w:val="00175AC2"/>
    <w:rsid w:val="00175BBD"/>
    <w:rsid w:val="00176264"/>
    <w:rsid w:val="001764BA"/>
    <w:rsid w:val="0017659F"/>
    <w:rsid w:val="001769EB"/>
    <w:rsid w:val="00176AB9"/>
    <w:rsid w:val="00176AE0"/>
    <w:rsid w:val="00176E2F"/>
    <w:rsid w:val="00177EAA"/>
    <w:rsid w:val="0018021F"/>
    <w:rsid w:val="00180224"/>
    <w:rsid w:val="001804EE"/>
    <w:rsid w:val="00180513"/>
    <w:rsid w:val="00181106"/>
    <w:rsid w:val="0018147F"/>
    <w:rsid w:val="001818C1"/>
    <w:rsid w:val="00181C97"/>
    <w:rsid w:val="001820B4"/>
    <w:rsid w:val="0018218B"/>
    <w:rsid w:val="00182261"/>
    <w:rsid w:val="001822C1"/>
    <w:rsid w:val="00182413"/>
    <w:rsid w:val="00182793"/>
    <w:rsid w:val="001827E1"/>
    <w:rsid w:val="00182A80"/>
    <w:rsid w:val="00182D93"/>
    <w:rsid w:val="001832C1"/>
    <w:rsid w:val="001835BA"/>
    <w:rsid w:val="00183692"/>
    <w:rsid w:val="001836D5"/>
    <w:rsid w:val="00183BC8"/>
    <w:rsid w:val="00183D50"/>
    <w:rsid w:val="00183DB1"/>
    <w:rsid w:val="00184082"/>
    <w:rsid w:val="001843B4"/>
    <w:rsid w:val="001843B5"/>
    <w:rsid w:val="00184560"/>
    <w:rsid w:val="001847F4"/>
    <w:rsid w:val="0018489D"/>
    <w:rsid w:val="00184B00"/>
    <w:rsid w:val="00184BC8"/>
    <w:rsid w:val="00184C22"/>
    <w:rsid w:val="00184CEF"/>
    <w:rsid w:val="00185127"/>
    <w:rsid w:val="001852D2"/>
    <w:rsid w:val="001854A4"/>
    <w:rsid w:val="00185ACC"/>
    <w:rsid w:val="00185B97"/>
    <w:rsid w:val="001861D0"/>
    <w:rsid w:val="001864D1"/>
    <w:rsid w:val="00186829"/>
    <w:rsid w:val="00186C2B"/>
    <w:rsid w:val="00186EA4"/>
    <w:rsid w:val="001873B9"/>
    <w:rsid w:val="00187858"/>
    <w:rsid w:val="00187B5C"/>
    <w:rsid w:val="00187D1B"/>
    <w:rsid w:val="00187EDC"/>
    <w:rsid w:val="00187F68"/>
    <w:rsid w:val="0019005F"/>
    <w:rsid w:val="0019008B"/>
    <w:rsid w:val="001900F4"/>
    <w:rsid w:val="00190194"/>
    <w:rsid w:val="00190313"/>
    <w:rsid w:val="0019087B"/>
    <w:rsid w:val="0019087D"/>
    <w:rsid w:val="001909AB"/>
    <w:rsid w:val="0019119E"/>
    <w:rsid w:val="00191697"/>
    <w:rsid w:val="00191A07"/>
    <w:rsid w:val="0019233B"/>
    <w:rsid w:val="001924E2"/>
    <w:rsid w:val="00192EAE"/>
    <w:rsid w:val="00192F73"/>
    <w:rsid w:val="00192FEA"/>
    <w:rsid w:val="00193165"/>
    <w:rsid w:val="00193D0B"/>
    <w:rsid w:val="00193F30"/>
    <w:rsid w:val="001942F2"/>
    <w:rsid w:val="001942FA"/>
    <w:rsid w:val="00194641"/>
    <w:rsid w:val="001946DC"/>
    <w:rsid w:val="00194C82"/>
    <w:rsid w:val="00194D9A"/>
    <w:rsid w:val="00194E8B"/>
    <w:rsid w:val="00195098"/>
    <w:rsid w:val="0019551B"/>
    <w:rsid w:val="00195973"/>
    <w:rsid w:val="00195D01"/>
    <w:rsid w:val="00195D04"/>
    <w:rsid w:val="00196029"/>
    <w:rsid w:val="00196244"/>
    <w:rsid w:val="0019625D"/>
    <w:rsid w:val="001962F0"/>
    <w:rsid w:val="00196640"/>
    <w:rsid w:val="001969C1"/>
    <w:rsid w:val="0019707E"/>
    <w:rsid w:val="001971DE"/>
    <w:rsid w:val="001972DA"/>
    <w:rsid w:val="0019736F"/>
    <w:rsid w:val="00197372"/>
    <w:rsid w:val="001A0180"/>
    <w:rsid w:val="001A0266"/>
    <w:rsid w:val="001A0757"/>
    <w:rsid w:val="001A07AD"/>
    <w:rsid w:val="001A0DCC"/>
    <w:rsid w:val="001A11A9"/>
    <w:rsid w:val="001A1907"/>
    <w:rsid w:val="001A1CB6"/>
    <w:rsid w:val="001A286D"/>
    <w:rsid w:val="001A2913"/>
    <w:rsid w:val="001A2B40"/>
    <w:rsid w:val="001A2CAB"/>
    <w:rsid w:val="001A324D"/>
    <w:rsid w:val="001A326C"/>
    <w:rsid w:val="001A35E1"/>
    <w:rsid w:val="001A36F5"/>
    <w:rsid w:val="001A38B8"/>
    <w:rsid w:val="001A3D5D"/>
    <w:rsid w:val="001A4436"/>
    <w:rsid w:val="001A464F"/>
    <w:rsid w:val="001A4B83"/>
    <w:rsid w:val="001A4E27"/>
    <w:rsid w:val="001A4EE5"/>
    <w:rsid w:val="001A5033"/>
    <w:rsid w:val="001A5233"/>
    <w:rsid w:val="001A525C"/>
    <w:rsid w:val="001A55C7"/>
    <w:rsid w:val="001A5673"/>
    <w:rsid w:val="001A57DB"/>
    <w:rsid w:val="001A5A47"/>
    <w:rsid w:val="001A5C47"/>
    <w:rsid w:val="001A5E1C"/>
    <w:rsid w:val="001A5F13"/>
    <w:rsid w:val="001A5F3B"/>
    <w:rsid w:val="001A5FC0"/>
    <w:rsid w:val="001A6201"/>
    <w:rsid w:val="001A6368"/>
    <w:rsid w:val="001A638C"/>
    <w:rsid w:val="001A64DE"/>
    <w:rsid w:val="001A68AD"/>
    <w:rsid w:val="001A69B2"/>
    <w:rsid w:val="001A6A3E"/>
    <w:rsid w:val="001A6A4F"/>
    <w:rsid w:val="001A6AF0"/>
    <w:rsid w:val="001A6DE1"/>
    <w:rsid w:val="001A6EEF"/>
    <w:rsid w:val="001A74C2"/>
    <w:rsid w:val="001A7B14"/>
    <w:rsid w:val="001A7C7D"/>
    <w:rsid w:val="001A7FAA"/>
    <w:rsid w:val="001B0207"/>
    <w:rsid w:val="001B0606"/>
    <w:rsid w:val="001B0649"/>
    <w:rsid w:val="001B0AB8"/>
    <w:rsid w:val="001B0B10"/>
    <w:rsid w:val="001B0ED5"/>
    <w:rsid w:val="001B104A"/>
    <w:rsid w:val="001B1221"/>
    <w:rsid w:val="001B1306"/>
    <w:rsid w:val="001B14A2"/>
    <w:rsid w:val="001B1706"/>
    <w:rsid w:val="001B19EA"/>
    <w:rsid w:val="001B1A47"/>
    <w:rsid w:val="001B1C35"/>
    <w:rsid w:val="001B1F1A"/>
    <w:rsid w:val="001B1F4F"/>
    <w:rsid w:val="001B203F"/>
    <w:rsid w:val="001B25FC"/>
    <w:rsid w:val="001B2F1B"/>
    <w:rsid w:val="001B3061"/>
    <w:rsid w:val="001B3937"/>
    <w:rsid w:val="001B45C6"/>
    <w:rsid w:val="001B46CE"/>
    <w:rsid w:val="001B4B5B"/>
    <w:rsid w:val="001B4C5D"/>
    <w:rsid w:val="001B4F51"/>
    <w:rsid w:val="001B54AD"/>
    <w:rsid w:val="001B564F"/>
    <w:rsid w:val="001B5A38"/>
    <w:rsid w:val="001B63CA"/>
    <w:rsid w:val="001B66EB"/>
    <w:rsid w:val="001B6737"/>
    <w:rsid w:val="001B678A"/>
    <w:rsid w:val="001B68D4"/>
    <w:rsid w:val="001B6BF0"/>
    <w:rsid w:val="001B6D39"/>
    <w:rsid w:val="001B72AD"/>
    <w:rsid w:val="001B78C8"/>
    <w:rsid w:val="001B7AEF"/>
    <w:rsid w:val="001B7C30"/>
    <w:rsid w:val="001B7EBE"/>
    <w:rsid w:val="001B7F34"/>
    <w:rsid w:val="001B7F90"/>
    <w:rsid w:val="001C025B"/>
    <w:rsid w:val="001C04A7"/>
    <w:rsid w:val="001C057A"/>
    <w:rsid w:val="001C101F"/>
    <w:rsid w:val="001C103E"/>
    <w:rsid w:val="001C1486"/>
    <w:rsid w:val="001C1851"/>
    <w:rsid w:val="001C1BDD"/>
    <w:rsid w:val="001C1D6D"/>
    <w:rsid w:val="001C1DF7"/>
    <w:rsid w:val="001C20B0"/>
    <w:rsid w:val="001C21D4"/>
    <w:rsid w:val="001C27D3"/>
    <w:rsid w:val="001C2A7A"/>
    <w:rsid w:val="001C2B3B"/>
    <w:rsid w:val="001C3124"/>
    <w:rsid w:val="001C346C"/>
    <w:rsid w:val="001C35E1"/>
    <w:rsid w:val="001C3980"/>
    <w:rsid w:val="001C3C94"/>
    <w:rsid w:val="001C3E38"/>
    <w:rsid w:val="001C40C2"/>
    <w:rsid w:val="001C4987"/>
    <w:rsid w:val="001C49CB"/>
    <w:rsid w:val="001C4F59"/>
    <w:rsid w:val="001C518D"/>
    <w:rsid w:val="001C51EF"/>
    <w:rsid w:val="001C5297"/>
    <w:rsid w:val="001C577F"/>
    <w:rsid w:val="001C57BF"/>
    <w:rsid w:val="001C5DC8"/>
    <w:rsid w:val="001C662D"/>
    <w:rsid w:val="001C67F9"/>
    <w:rsid w:val="001C6A75"/>
    <w:rsid w:val="001C6A78"/>
    <w:rsid w:val="001C6CF3"/>
    <w:rsid w:val="001C6D08"/>
    <w:rsid w:val="001C73E2"/>
    <w:rsid w:val="001C7687"/>
    <w:rsid w:val="001C7B4B"/>
    <w:rsid w:val="001C7C05"/>
    <w:rsid w:val="001D0252"/>
    <w:rsid w:val="001D0738"/>
    <w:rsid w:val="001D076E"/>
    <w:rsid w:val="001D0D3D"/>
    <w:rsid w:val="001D155A"/>
    <w:rsid w:val="001D1948"/>
    <w:rsid w:val="001D1BCB"/>
    <w:rsid w:val="001D1BF2"/>
    <w:rsid w:val="001D1D04"/>
    <w:rsid w:val="001D1EB8"/>
    <w:rsid w:val="001D2205"/>
    <w:rsid w:val="001D2348"/>
    <w:rsid w:val="001D2E25"/>
    <w:rsid w:val="001D30BE"/>
    <w:rsid w:val="001D32E0"/>
    <w:rsid w:val="001D3606"/>
    <w:rsid w:val="001D3C66"/>
    <w:rsid w:val="001D3CA1"/>
    <w:rsid w:val="001D3CA3"/>
    <w:rsid w:val="001D3CF3"/>
    <w:rsid w:val="001D3DD1"/>
    <w:rsid w:val="001D3DF9"/>
    <w:rsid w:val="001D3ECA"/>
    <w:rsid w:val="001D42E3"/>
    <w:rsid w:val="001D469E"/>
    <w:rsid w:val="001D47AA"/>
    <w:rsid w:val="001D4F7E"/>
    <w:rsid w:val="001D543D"/>
    <w:rsid w:val="001D54A2"/>
    <w:rsid w:val="001D5635"/>
    <w:rsid w:val="001D56E8"/>
    <w:rsid w:val="001D5A17"/>
    <w:rsid w:val="001D5E3F"/>
    <w:rsid w:val="001D6147"/>
    <w:rsid w:val="001D6638"/>
    <w:rsid w:val="001D68AA"/>
    <w:rsid w:val="001D6C51"/>
    <w:rsid w:val="001D6D4B"/>
    <w:rsid w:val="001D6FB7"/>
    <w:rsid w:val="001D71C0"/>
    <w:rsid w:val="001D76BE"/>
    <w:rsid w:val="001D7A14"/>
    <w:rsid w:val="001D7AA2"/>
    <w:rsid w:val="001D7CA1"/>
    <w:rsid w:val="001D7FD5"/>
    <w:rsid w:val="001E0140"/>
    <w:rsid w:val="001E0278"/>
    <w:rsid w:val="001E036D"/>
    <w:rsid w:val="001E098F"/>
    <w:rsid w:val="001E1017"/>
    <w:rsid w:val="001E120F"/>
    <w:rsid w:val="001E122D"/>
    <w:rsid w:val="001E1A3D"/>
    <w:rsid w:val="001E1CA0"/>
    <w:rsid w:val="001E1DDE"/>
    <w:rsid w:val="001E2003"/>
    <w:rsid w:val="001E2132"/>
    <w:rsid w:val="001E2255"/>
    <w:rsid w:val="001E2844"/>
    <w:rsid w:val="001E2954"/>
    <w:rsid w:val="001E2C3C"/>
    <w:rsid w:val="001E2C8A"/>
    <w:rsid w:val="001E302A"/>
    <w:rsid w:val="001E321B"/>
    <w:rsid w:val="001E3313"/>
    <w:rsid w:val="001E34F8"/>
    <w:rsid w:val="001E35A4"/>
    <w:rsid w:val="001E3E58"/>
    <w:rsid w:val="001E41CB"/>
    <w:rsid w:val="001E432F"/>
    <w:rsid w:val="001E44EE"/>
    <w:rsid w:val="001E47D1"/>
    <w:rsid w:val="001E4837"/>
    <w:rsid w:val="001E48A5"/>
    <w:rsid w:val="001E4A59"/>
    <w:rsid w:val="001E4C25"/>
    <w:rsid w:val="001E4E60"/>
    <w:rsid w:val="001E50BB"/>
    <w:rsid w:val="001E54A4"/>
    <w:rsid w:val="001E57C7"/>
    <w:rsid w:val="001E57EC"/>
    <w:rsid w:val="001E698C"/>
    <w:rsid w:val="001E6CE4"/>
    <w:rsid w:val="001E7287"/>
    <w:rsid w:val="001E763E"/>
    <w:rsid w:val="001E79C1"/>
    <w:rsid w:val="001E7B71"/>
    <w:rsid w:val="001F008A"/>
    <w:rsid w:val="001F0151"/>
    <w:rsid w:val="001F02E3"/>
    <w:rsid w:val="001F0313"/>
    <w:rsid w:val="001F073F"/>
    <w:rsid w:val="001F07BD"/>
    <w:rsid w:val="001F0825"/>
    <w:rsid w:val="001F0F4D"/>
    <w:rsid w:val="001F1041"/>
    <w:rsid w:val="001F1173"/>
    <w:rsid w:val="001F11FC"/>
    <w:rsid w:val="001F142A"/>
    <w:rsid w:val="001F173E"/>
    <w:rsid w:val="001F1B2F"/>
    <w:rsid w:val="001F1B9F"/>
    <w:rsid w:val="001F1E61"/>
    <w:rsid w:val="001F1E6E"/>
    <w:rsid w:val="001F2264"/>
    <w:rsid w:val="001F2589"/>
    <w:rsid w:val="001F26E0"/>
    <w:rsid w:val="001F2CA6"/>
    <w:rsid w:val="001F2CFB"/>
    <w:rsid w:val="001F2D9B"/>
    <w:rsid w:val="001F2EF1"/>
    <w:rsid w:val="001F3286"/>
    <w:rsid w:val="001F3D6A"/>
    <w:rsid w:val="001F3EBE"/>
    <w:rsid w:val="001F3F38"/>
    <w:rsid w:val="001F41C7"/>
    <w:rsid w:val="001F43F1"/>
    <w:rsid w:val="001F45BD"/>
    <w:rsid w:val="001F48C9"/>
    <w:rsid w:val="001F4E8F"/>
    <w:rsid w:val="001F5135"/>
    <w:rsid w:val="001F52A1"/>
    <w:rsid w:val="001F52DE"/>
    <w:rsid w:val="001F5428"/>
    <w:rsid w:val="001F5610"/>
    <w:rsid w:val="001F5864"/>
    <w:rsid w:val="001F594E"/>
    <w:rsid w:val="001F5C90"/>
    <w:rsid w:val="001F5FF3"/>
    <w:rsid w:val="001F639D"/>
    <w:rsid w:val="001F6812"/>
    <w:rsid w:val="001F69DE"/>
    <w:rsid w:val="001F6AB5"/>
    <w:rsid w:val="001F7176"/>
    <w:rsid w:val="001F7252"/>
    <w:rsid w:val="001F7814"/>
    <w:rsid w:val="001F7E0D"/>
    <w:rsid w:val="001F7FDF"/>
    <w:rsid w:val="002006C7"/>
    <w:rsid w:val="00200776"/>
    <w:rsid w:val="00200F6B"/>
    <w:rsid w:val="00200FAF"/>
    <w:rsid w:val="0020107A"/>
    <w:rsid w:val="00201728"/>
    <w:rsid w:val="002017D4"/>
    <w:rsid w:val="00201D2B"/>
    <w:rsid w:val="00201DAB"/>
    <w:rsid w:val="00201DED"/>
    <w:rsid w:val="00202031"/>
    <w:rsid w:val="002022F2"/>
    <w:rsid w:val="0020233D"/>
    <w:rsid w:val="002025EC"/>
    <w:rsid w:val="0020276A"/>
    <w:rsid w:val="002029E0"/>
    <w:rsid w:val="00202BC5"/>
    <w:rsid w:val="00202FAA"/>
    <w:rsid w:val="0020318E"/>
    <w:rsid w:val="0020334E"/>
    <w:rsid w:val="002034CC"/>
    <w:rsid w:val="00203614"/>
    <w:rsid w:val="00203625"/>
    <w:rsid w:val="00203640"/>
    <w:rsid w:val="00203891"/>
    <w:rsid w:val="00203AAF"/>
    <w:rsid w:val="00203B2C"/>
    <w:rsid w:val="00203C39"/>
    <w:rsid w:val="00203F92"/>
    <w:rsid w:val="002046B3"/>
    <w:rsid w:val="002046D6"/>
    <w:rsid w:val="00204796"/>
    <w:rsid w:val="002047C6"/>
    <w:rsid w:val="00204BF0"/>
    <w:rsid w:val="00204D26"/>
    <w:rsid w:val="00204EEF"/>
    <w:rsid w:val="00204EFF"/>
    <w:rsid w:val="00204F72"/>
    <w:rsid w:val="00205147"/>
    <w:rsid w:val="002054C1"/>
    <w:rsid w:val="002054CF"/>
    <w:rsid w:val="00205533"/>
    <w:rsid w:val="00205654"/>
    <w:rsid w:val="0020579B"/>
    <w:rsid w:val="002058A6"/>
    <w:rsid w:val="0020590F"/>
    <w:rsid w:val="0020591B"/>
    <w:rsid w:val="00205E69"/>
    <w:rsid w:val="00205EDE"/>
    <w:rsid w:val="00205FA4"/>
    <w:rsid w:val="002060DE"/>
    <w:rsid w:val="00206183"/>
    <w:rsid w:val="002061A9"/>
    <w:rsid w:val="00206282"/>
    <w:rsid w:val="002063CA"/>
    <w:rsid w:val="002063CF"/>
    <w:rsid w:val="00206605"/>
    <w:rsid w:val="0020660E"/>
    <w:rsid w:val="002066AE"/>
    <w:rsid w:val="00206B13"/>
    <w:rsid w:val="00206F04"/>
    <w:rsid w:val="002072D6"/>
    <w:rsid w:val="00207652"/>
    <w:rsid w:val="002077C0"/>
    <w:rsid w:val="002078EC"/>
    <w:rsid w:val="00210118"/>
    <w:rsid w:val="00210B2E"/>
    <w:rsid w:val="00210D3B"/>
    <w:rsid w:val="00210DAB"/>
    <w:rsid w:val="00210E60"/>
    <w:rsid w:val="00210FC9"/>
    <w:rsid w:val="002114E6"/>
    <w:rsid w:val="00211882"/>
    <w:rsid w:val="002120A7"/>
    <w:rsid w:val="00212267"/>
    <w:rsid w:val="002122E4"/>
    <w:rsid w:val="0021238E"/>
    <w:rsid w:val="0021271F"/>
    <w:rsid w:val="00212B8A"/>
    <w:rsid w:val="00212CCE"/>
    <w:rsid w:val="00212D4C"/>
    <w:rsid w:val="00212FC3"/>
    <w:rsid w:val="00212FCB"/>
    <w:rsid w:val="00213577"/>
    <w:rsid w:val="002135BB"/>
    <w:rsid w:val="00213F3C"/>
    <w:rsid w:val="002141F0"/>
    <w:rsid w:val="00214494"/>
    <w:rsid w:val="00214A69"/>
    <w:rsid w:val="00214C04"/>
    <w:rsid w:val="00214F92"/>
    <w:rsid w:val="00215259"/>
    <w:rsid w:val="0021538D"/>
    <w:rsid w:val="002157FD"/>
    <w:rsid w:val="00215FE0"/>
    <w:rsid w:val="00216A44"/>
    <w:rsid w:val="00216AB7"/>
    <w:rsid w:val="00216AE7"/>
    <w:rsid w:val="00216B44"/>
    <w:rsid w:val="00216B69"/>
    <w:rsid w:val="00216DC4"/>
    <w:rsid w:val="00216EFB"/>
    <w:rsid w:val="002172A4"/>
    <w:rsid w:val="002174DF"/>
    <w:rsid w:val="00217644"/>
    <w:rsid w:val="00217991"/>
    <w:rsid w:val="002179D2"/>
    <w:rsid w:val="00217D16"/>
    <w:rsid w:val="00217E92"/>
    <w:rsid w:val="002200DE"/>
    <w:rsid w:val="002203A2"/>
    <w:rsid w:val="002204A3"/>
    <w:rsid w:val="00220760"/>
    <w:rsid w:val="00220782"/>
    <w:rsid w:val="00220855"/>
    <w:rsid w:val="00220B14"/>
    <w:rsid w:val="00220F44"/>
    <w:rsid w:val="00220FD8"/>
    <w:rsid w:val="002214DF"/>
    <w:rsid w:val="002216AE"/>
    <w:rsid w:val="00221BEE"/>
    <w:rsid w:val="00221E77"/>
    <w:rsid w:val="00222084"/>
    <w:rsid w:val="0022227B"/>
    <w:rsid w:val="00222635"/>
    <w:rsid w:val="00222790"/>
    <w:rsid w:val="00222A21"/>
    <w:rsid w:val="00222C2E"/>
    <w:rsid w:val="00222E13"/>
    <w:rsid w:val="00222EBC"/>
    <w:rsid w:val="00222F99"/>
    <w:rsid w:val="0022301E"/>
    <w:rsid w:val="00223221"/>
    <w:rsid w:val="0022361D"/>
    <w:rsid w:val="0022376A"/>
    <w:rsid w:val="0022386E"/>
    <w:rsid w:val="0022387B"/>
    <w:rsid w:val="002239D7"/>
    <w:rsid w:val="00224073"/>
    <w:rsid w:val="0022441B"/>
    <w:rsid w:val="00224649"/>
    <w:rsid w:val="002246EA"/>
    <w:rsid w:val="002247E0"/>
    <w:rsid w:val="00224DAF"/>
    <w:rsid w:val="00225049"/>
    <w:rsid w:val="00225118"/>
    <w:rsid w:val="002253C6"/>
    <w:rsid w:val="00225464"/>
    <w:rsid w:val="0022579B"/>
    <w:rsid w:val="00225806"/>
    <w:rsid w:val="00225A43"/>
    <w:rsid w:val="00225A90"/>
    <w:rsid w:val="00225CA9"/>
    <w:rsid w:val="00226074"/>
    <w:rsid w:val="002261ED"/>
    <w:rsid w:val="002264DD"/>
    <w:rsid w:val="002265FD"/>
    <w:rsid w:val="00226C58"/>
    <w:rsid w:val="00226FD7"/>
    <w:rsid w:val="0022709A"/>
    <w:rsid w:val="00227214"/>
    <w:rsid w:val="002272D9"/>
    <w:rsid w:val="00227366"/>
    <w:rsid w:val="0022744A"/>
    <w:rsid w:val="002276E5"/>
    <w:rsid w:val="0022788E"/>
    <w:rsid w:val="00227928"/>
    <w:rsid w:val="00227A36"/>
    <w:rsid w:val="00227D18"/>
    <w:rsid w:val="00227DC1"/>
    <w:rsid w:val="00227FBE"/>
    <w:rsid w:val="00230254"/>
    <w:rsid w:val="002302F6"/>
    <w:rsid w:val="00230413"/>
    <w:rsid w:val="002307A5"/>
    <w:rsid w:val="002307AD"/>
    <w:rsid w:val="00230835"/>
    <w:rsid w:val="00230A1D"/>
    <w:rsid w:val="00230C09"/>
    <w:rsid w:val="00230FDA"/>
    <w:rsid w:val="002314A6"/>
    <w:rsid w:val="00231614"/>
    <w:rsid w:val="00231841"/>
    <w:rsid w:val="0023269B"/>
    <w:rsid w:val="00232708"/>
    <w:rsid w:val="002327A6"/>
    <w:rsid w:val="00232B5B"/>
    <w:rsid w:val="00232F8B"/>
    <w:rsid w:val="0023347B"/>
    <w:rsid w:val="00233648"/>
    <w:rsid w:val="002336B7"/>
    <w:rsid w:val="00233CA5"/>
    <w:rsid w:val="00233DB5"/>
    <w:rsid w:val="00233F0B"/>
    <w:rsid w:val="0023403E"/>
    <w:rsid w:val="00234F2B"/>
    <w:rsid w:val="0023501F"/>
    <w:rsid w:val="00235569"/>
    <w:rsid w:val="002357F0"/>
    <w:rsid w:val="00235CF5"/>
    <w:rsid w:val="00235F58"/>
    <w:rsid w:val="002365BE"/>
    <w:rsid w:val="002365EC"/>
    <w:rsid w:val="002365F1"/>
    <w:rsid w:val="00236964"/>
    <w:rsid w:val="0023697F"/>
    <w:rsid w:val="00236A33"/>
    <w:rsid w:val="00236D5F"/>
    <w:rsid w:val="00237134"/>
    <w:rsid w:val="002372A8"/>
    <w:rsid w:val="00237419"/>
    <w:rsid w:val="00237879"/>
    <w:rsid w:val="002379E4"/>
    <w:rsid w:val="00237B62"/>
    <w:rsid w:val="00237E32"/>
    <w:rsid w:val="00237F2D"/>
    <w:rsid w:val="00237FAC"/>
    <w:rsid w:val="0024003E"/>
    <w:rsid w:val="00240123"/>
    <w:rsid w:val="002404B2"/>
    <w:rsid w:val="00240937"/>
    <w:rsid w:val="002409D7"/>
    <w:rsid w:val="00240A13"/>
    <w:rsid w:val="002413A8"/>
    <w:rsid w:val="00241595"/>
    <w:rsid w:val="002415B0"/>
    <w:rsid w:val="00241905"/>
    <w:rsid w:val="00241AB7"/>
    <w:rsid w:val="00241C25"/>
    <w:rsid w:val="00241F89"/>
    <w:rsid w:val="002420FC"/>
    <w:rsid w:val="00242163"/>
    <w:rsid w:val="002427AD"/>
    <w:rsid w:val="00242BE9"/>
    <w:rsid w:val="00242C3D"/>
    <w:rsid w:val="00242CC7"/>
    <w:rsid w:val="00242CCC"/>
    <w:rsid w:val="00243105"/>
    <w:rsid w:val="002434DA"/>
    <w:rsid w:val="00243977"/>
    <w:rsid w:val="00243AD1"/>
    <w:rsid w:val="00243BBF"/>
    <w:rsid w:val="00243DB6"/>
    <w:rsid w:val="00243DC3"/>
    <w:rsid w:val="00243FB3"/>
    <w:rsid w:val="0024408A"/>
    <w:rsid w:val="0024455C"/>
    <w:rsid w:val="0024458F"/>
    <w:rsid w:val="002454AA"/>
    <w:rsid w:val="00245683"/>
    <w:rsid w:val="002457CC"/>
    <w:rsid w:val="00245FCA"/>
    <w:rsid w:val="00246183"/>
    <w:rsid w:val="002463FC"/>
    <w:rsid w:val="00246925"/>
    <w:rsid w:val="00246A65"/>
    <w:rsid w:val="00246C25"/>
    <w:rsid w:val="00246CDB"/>
    <w:rsid w:val="00246D50"/>
    <w:rsid w:val="0024708C"/>
    <w:rsid w:val="00247383"/>
    <w:rsid w:val="0024744F"/>
    <w:rsid w:val="0024775B"/>
    <w:rsid w:val="002478FC"/>
    <w:rsid w:val="00247D32"/>
    <w:rsid w:val="00247F70"/>
    <w:rsid w:val="00250005"/>
    <w:rsid w:val="00250041"/>
    <w:rsid w:val="002501F0"/>
    <w:rsid w:val="00250267"/>
    <w:rsid w:val="002504D2"/>
    <w:rsid w:val="002507D7"/>
    <w:rsid w:val="00250A82"/>
    <w:rsid w:val="00250B3F"/>
    <w:rsid w:val="00250DEE"/>
    <w:rsid w:val="00250E41"/>
    <w:rsid w:val="00250F46"/>
    <w:rsid w:val="002511EE"/>
    <w:rsid w:val="00251289"/>
    <w:rsid w:val="00251485"/>
    <w:rsid w:val="00251685"/>
    <w:rsid w:val="00251736"/>
    <w:rsid w:val="00251936"/>
    <w:rsid w:val="00252248"/>
    <w:rsid w:val="0025227C"/>
    <w:rsid w:val="002522DD"/>
    <w:rsid w:val="00252EC8"/>
    <w:rsid w:val="0025300C"/>
    <w:rsid w:val="002530C1"/>
    <w:rsid w:val="002530F9"/>
    <w:rsid w:val="00253752"/>
    <w:rsid w:val="002538DD"/>
    <w:rsid w:val="00253A07"/>
    <w:rsid w:val="00253A30"/>
    <w:rsid w:val="00253F09"/>
    <w:rsid w:val="00253F1A"/>
    <w:rsid w:val="0025411A"/>
    <w:rsid w:val="002543FC"/>
    <w:rsid w:val="00254592"/>
    <w:rsid w:val="00254A05"/>
    <w:rsid w:val="00254AE9"/>
    <w:rsid w:val="00254BED"/>
    <w:rsid w:val="002559A8"/>
    <w:rsid w:val="00255ACF"/>
    <w:rsid w:val="00255EED"/>
    <w:rsid w:val="00255F7D"/>
    <w:rsid w:val="00256012"/>
    <w:rsid w:val="002560D8"/>
    <w:rsid w:val="002561C0"/>
    <w:rsid w:val="0025625E"/>
    <w:rsid w:val="00256431"/>
    <w:rsid w:val="0025696A"/>
    <w:rsid w:val="002575FB"/>
    <w:rsid w:val="00257909"/>
    <w:rsid w:val="00257F5F"/>
    <w:rsid w:val="00260279"/>
    <w:rsid w:val="0026083F"/>
    <w:rsid w:val="00260B71"/>
    <w:rsid w:val="00260B95"/>
    <w:rsid w:val="00260CD7"/>
    <w:rsid w:val="00260F85"/>
    <w:rsid w:val="00261637"/>
    <w:rsid w:val="002616D7"/>
    <w:rsid w:val="002617D7"/>
    <w:rsid w:val="002619A7"/>
    <w:rsid w:val="00261AFD"/>
    <w:rsid w:val="00261B6F"/>
    <w:rsid w:val="00261CC2"/>
    <w:rsid w:val="00262095"/>
    <w:rsid w:val="00262136"/>
    <w:rsid w:val="00262184"/>
    <w:rsid w:val="00262E30"/>
    <w:rsid w:val="00262FB9"/>
    <w:rsid w:val="00263811"/>
    <w:rsid w:val="002639B4"/>
    <w:rsid w:val="00263BA8"/>
    <w:rsid w:val="00264417"/>
    <w:rsid w:val="0026457D"/>
    <w:rsid w:val="002645F2"/>
    <w:rsid w:val="002646F0"/>
    <w:rsid w:val="002647AE"/>
    <w:rsid w:val="00264A22"/>
    <w:rsid w:val="00264AF8"/>
    <w:rsid w:val="00264D29"/>
    <w:rsid w:val="00264D45"/>
    <w:rsid w:val="0026504E"/>
    <w:rsid w:val="002650A5"/>
    <w:rsid w:val="00265242"/>
    <w:rsid w:val="002652BB"/>
    <w:rsid w:val="0026558C"/>
    <w:rsid w:val="0026569F"/>
    <w:rsid w:val="002656B7"/>
    <w:rsid w:val="00265A21"/>
    <w:rsid w:val="00265AAA"/>
    <w:rsid w:val="00265B0A"/>
    <w:rsid w:val="00265B94"/>
    <w:rsid w:val="00265CF2"/>
    <w:rsid w:val="00265D45"/>
    <w:rsid w:val="002662B2"/>
    <w:rsid w:val="002664F4"/>
    <w:rsid w:val="002666A2"/>
    <w:rsid w:val="0026670E"/>
    <w:rsid w:val="00266799"/>
    <w:rsid w:val="0026737A"/>
    <w:rsid w:val="002674EE"/>
    <w:rsid w:val="00267D42"/>
    <w:rsid w:val="00267F33"/>
    <w:rsid w:val="00267F61"/>
    <w:rsid w:val="00267FD1"/>
    <w:rsid w:val="00270AB6"/>
    <w:rsid w:val="00270B46"/>
    <w:rsid w:val="00271106"/>
    <w:rsid w:val="002712A9"/>
    <w:rsid w:val="00271620"/>
    <w:rsid w:val="002716FC"/>
    <w:rsid w:val="00271704"/>
    <w:rsid w:val="002719AB"/>
    <w:rsid w:val="002719E2"/>
    <w:rsid w:val="00271A8E"/>
    <w:rsid w:val="00272284"/>
    <w:rsid w:val="0027244C"/>
    <w:rsid w:val="002726B1"/>
    <w:rsid w:val="00272B88"/>
    <w:rsid w:val="00273299"/>
    <w:rsid w:val="00273346"/>
    <w:rsid w:val="002738AD"/>
    <w:rsid w:val="00273BDD"/>
    <w:rsid w:val="00273ED4"/>
    <w:rsid w:val="00274003"/>
    <w:rsid w:val="00274011"/>
    <w:rsid w:val="0027403F"/>
    <w:rsid w:val="002747A8"/>
    <w:rsid w:val="00274C61"/>
    <w:rsid w:val="002750E6"/>
    <w:rsid w:val="0027569F"/>
    <w:rsid w:val="00275732"/>
    <w:rsid w:val="002759AF"/>
    <w:rsid w:val="00275BBE"/>
    <w:rsid w:val="00275D22"/>
    <w:rsid w:val="00275F2D"/>
    <w:rsid w:val="0027607B"/>
    <w:rsid w:val="002760B9"/>
    <w:rsid w:val="0027630B"/>
    <w:rsid w:val="00276447"/>
    <w:rsid w:val="002766DF"/>
    <w:rsid w:val="00276871"/>
    <w:rsid w:val="0027687B"/>
    <w:rsid w:val="00276CD8"/>
    <w:rsid w:val="00276DD2"/>
    <w:rsid w:val="002772CE"/>
    <w:rsid w:val="00277830"/>
    <w:rsid w:val="002779AD"/>
    <w:rsid w:val="002779DB"/>
    <w:rsid w:val="00277AB9"/>
    <w:rsid w:val="00277B5B"/>
    <w:rsid w:val="00277ECE"/>
    <w:rsid w:val="002803BF"/>
    <w:rsid w:val="00281078"/>
    <w:rsid w:val="002811F8"/>
    <w:rsid w:val="002811F9"/>
    <w:rsid w:val="0028126B"/>
    <w:rsid w:val="00281408"/>
    <w:rsid w:val="002817BF"/>
    <w:rsid w:val="00281C74"/>
    <w:rsid w:val="00281E2D"/>
    <w:rsid w:val="00282192"/>
    <w:rsid w:val="00282485"/>
    <w:rsid w:val="0028295C"/>
    <w:rsid w:val="002834A9"/>
    <w:rsid w:val="00283628"/>
    <w:rsid w:val="00283731"/>
    <w:rsid w:val="0028393C"/>
    <w:rsid w:val="00283A50"/>
    <w:rsid w:val="00283E6D"/>
    <w:rsid w:val="00283EF8"/>
    <w:rsid w:val="00283F5E"/>
    <w:rsid w:val="00283F6F"/>
    <w:rsid w:val="00283FE5"/>
    <w:rsid w:val="002840FA"/>
    <w:rsid w:val="0028434B"/>
    <w:rsid w:val="0028447B"/>
    <w:rsid w:val="00284767"/>
    <w:rsid w:val="002847C1"/>
    <w:rsid w:val="00284B32"/>
    <w:rsid w:val="0028503F"/>
    <w:rsid w:val="00285721"/>
    <w:rsid w:val="00285920"/>
    <w:rsid w:val="002864DE"/>
    <w:rsid w:val="00286642"/>
    <w:rsid w:val="002866B4"/>
    <w:rsid w:val="00286C34"/>
    <w:rsid w:val="00286D80"/>
    <w:rsid w:val="00286DC8"/>
    <w:rsid w:val="00286EC8"/>
    <w:rsid w:val="00287129"/>
    <w:rsid w:val="00287149"/>
    <w:rsid w:val="002872FA"/>
    <w:rsid w:val="00287336"/>
    <w:rsid w:val="002873FF"/>
    <w:rsid w:val="0028763E"/>
    <w:rsid w:val="00287924"/>
    <w:rsid w:val="00287CA2"/>
    <w:rsid w:val="00287DB1"/>
    <w:rsid w:val="00287E42"/>
    <w:rsid w:val="00290071"/>
    <w:rsid w:val="0029066A"/>
    <w:rsid w:val="00290789"/>
    <w:rsid w:val="002907A8"/>
    <w:rsid w:val="0029097F"/>
    <w:rsid w:val="00290F72"/>
    <w:rsid w:val="00290FCC"/>
    <w:rsid w:val="00291096"/>
    <w:rsid w:val="002910CE"/>
    <w:rsid w:val="002911BD"/>
    <w:rsid w:val="002911CE"/>
    <w:rsid w:val="002912D7"/>
    <w:rsid w:val="00291B92"/>
    <w:rsid w:val="0029261E"/>
    <w:rsid w:val="00292B39"/>
    <w:rsid w:val="00292C45"/>
    <w:rsid w:val="00292CF9"/>
    <w:rsid w:val="00293110"/>
    <w:rsid w:val="0029323C"/>
    <w:rsid w:val="002939D8"/>
    <w:rsid w:val="00293B41"/>
    <w:rsid w:val="00293E95"/>
    <w:rsid w:val="00293E99"/>
    <w:rsid w:val="00294050"/>
    <w:rsid w:val="002940D5"/>
    <w:rsid w:val="0029438C"/>
    <w:rsid w:val="00294DA0"/>
    <w:rsid w:val="0029536D"/>
    <w:rsid w:val="00295D10"/>
    <w:rsid w:val="00295FAA"/>
    <w:rsid w:val="0029669F"/>
    <w:rsid w:val="0029670C"/>
    <w:rsid w:val="0029692D"/>
    <w:rsid w:val="0029693D"/>
    <w:rsid w:val="00296D11"/>
    <w:rsid w:val="00296D8D"/>
    <w:rsid w:val="00296FBE"/>
    <w:rsid w:val="00296FCF"/>
    <w:rsid w:val="00297449"/>
    <w:rsid w:val="00297676"/>
    <w:rsid w:val="00297736"/>
    <w:rsid w:val="00297F09"/>
    <w:rsid w:val="00297F2F"/>
    <w:rsid w:val="002A017D"/>
    <w:rsid w:val="002A0232"/>
    <w:rsid w:val="002A028A"/>
    <w:rsid w:val="002A038D"/>
    <w:rsid w:val="002A04C3"/>
    <w:rsid w:val="002A0635"/>
    <w:rsid w:val="002A130D"/>
    <w:rsid w:val="002A148E"/>
    <w:rsid w:val="002A1C28"/>
    <w:rsid w:val="002A1C5F"/>
    <w:rsid w:val="002A1E44"/>
    <w:rsid w:val="002A217D"/>
    <w:rsid w:val="002A236A"/>
    <w:rsid w:val="002A239A"/>
    <w:rsid w:val="002A2483"/>
    <w:rsid w:val="002A27BD"/>
    <w:rsid w:val="002A27F7"/>
    <w:rsid w:val="002A298F"/>
    <w:rsid w:val="002A2AFC"/>
    <w:rsid w:val="002A2BD3"/>
    <w:rsid w:val="002A3269"/>
    <w:rsid w:val="002A32F0"/>
    <w:rsid w:val="002A3B03"/>
    <w:rsid w:val="002A3D2D"/>
    <w:rsid w:val="002A3EB4"/>
    <w:rsid w:val="002A4140"/>
    <w:rsid w:val="002A43E4"/>
    <w:rsid w:val="002A4872"/>
    <w:rsid w:val="002A551C"/>
    <w:rsid w:val="002A55F9"/>
    <w:rsid w:val="002A5639"/>
    <w:rsid w:val="002A574F"/>
    <w:rsid w:val="002A578F"/>
    <w:rsid w:val="002A5818"/>
    <w:rsid w:val="002A58BA"/>
    <w:rsid w:val="002A59F3"/>
    <w:rsid w:val="002A5A02"/>
    <w:rsid w:val="002A5AC2"/>
    <w:rsid w:val="002A5C3E"/>
    <w:rsid w:val="002A61E1"/>
    <w:rsid w:val="002A64A7"/>
    <w:rsid w:val="002A69F3"/>
    <w:rsid w:val="002A784B"/>
    <w:rsid w:val="002A7AB1"/>
    <w:rsid w:val="002A7B79"/>
    <w:rsid w:val="002A7BDF"/>
    <w:rsid w:val="002B001F"/>
    <w:rsid w:val="002B0455"/>
    <w:rsid w:val="002B09B4"/>
    <w:rsid w:val="002B0A35"/>
    <w:rsid w:val="002B0BEE"/>
    <w:rsid w:val="002B11D1"/>
    <w:rsid w:val="002B11DD"/>
    <w:rsid w:val="002B1465"/>
    <w:rsid w:val="002B187D"/>
    <w:rsid w:val="002B20E7"/>
    <w:rsid w:val="002B215D"/>
    <w:rsid w:val="002B2550"/>
    <w:rsid w:val="002B25FF"/>
    <w:rsid w:val="002B2FA9"/>
    <w:rsid w:val="002B3825"/>
    <w:rsid w:val="002B383A"/>
    <w:rsid w:val="002B3B93"/>
    <w:rsid w:val="002B3C4C"/>
    <w:rsid w:val="002B3C51"/>
    <w:rsid w:val="002B3C7A"/>
    <w:rsid w:val="002B3D9C"/>
    <w:rsid w:val="002B3F86"/>
    <w:rsid w:val="002B4127"/>
    <w:rsid w:val="002B458B"/>
    <w:rsid w:val="002B45DC"/>
    <w:rsid w:val="002B45DF"/>
    <w:rsid w:val="002B461D"/>
    <w:rsid w:val="002B46EC"/>
    <w:rsid w:val="002B4A33"/>
    <w:rsid w:val="002B50CC"/>
    <w:rsid w:val="002B53D6"/>
    <w:rsid w:val="002B56AC"/>
    <w:rsid w:val="002B593E"/>
    <w:rsid w:val="002B5D73"/>
    <w:rsid w:val="002B5EEA"/>
    <w:rsid w:val="002B5F3D"/>
    <w:rsid w:val="002B5FFD"/>
    <w:rsid w:val="002B638E"/>
    <w:rsid w:val="002B67F2"/>
    <w:rsid w:val="002B6D5F"/>
    <w:rsid w:val="002B6F7C"/>
    <w:rsid w:val="002B6FD4"/>
    <w:rsid w:val="002B7100"/>
    <w:rsid w:val="002B7106"/>
    <w:rsid w:val="002B73EA"/>
    <w:rsid w:val="002B76CF"/>
    <w:rsid w:val="002B7A74"/>
    <w:rsid w:val="002B7AF7"/>
    <w:rsid w:val="002B7F14"/>
    <w:rsid w:val="002B7FA1"/>
    <w:rsid w:val="002C0064"/>
    <w:rsid w:val="002C0351"/>
    <w:rsid w:val="002C078B"/>
    <w:rsid w:val="002C0AED"/>
    <w:rsid w:val="002C0BAA"/>
    <w:rsid w:val="002C0C40"/>
    <w:rsid w:val="002C0E83"/>
    <w:rsid w:val="002C0F6E"/>
    <w:rsid w:val="002C119E"/>
    <w:rsid w:val="002C121B"/>
    <w:rsid w:val="002C1375"/>
    <w:rsid w:val="002C1598"/>
    <w:rsid w:val="002C1A76"/>
    <w:rsid w:val="002C1BF8"/>
    <w:rsid w:val="002C1C08"/>
    <w:rsid w:val="002C2121"/>
    <w:rsid w:val="002C22F5"/>
    <w:rsid w:val="002C2369"/>
    <w:rsid w:val="002C24C1"/>
    <w:rsid w:val="002C2514"/>
    <w:rsid w:val="002C27BF"/>
    <w:rsid w:val="002C297E"/>
    <w:rsid w:val="002C2A4D"/>
    <w:rsid w:val="002C2AFB"/>
    <w:rsid w:val="002C2B80"/>
    <w:rsid w:val="002C2C09"/>
    <w:rsid w:val="002C2E00"/>
    <w:rsid w:val="002C2EC4"/>
    <w:rsid w:val="002C2F11"/>
    <w:rsid w:val="002C3009"/>
    <w:rsid w:val="002C3656"/>
    <w:rsid w:val="002C3680"/>
    <w:rsid w:val="002C3844"/>
    <w:rsid w:val="002C3A8F"/>
    <w:rsid w:val="002C3B4E"/>
    <w:rsid w:val="002C3BAC"/>
    <w:rsid w:val="002C3D70"/>
    <w:rsid w:val="002C3DC8"/>
    <w:rsid w:val="002C3E2C"/>
    <w:rsid w:val="002C424E"/>
    <w:rsid w:val="002C4455"/>
    <w:rsid w:val="002C4824"/>
    <w:rsid w:val="002C49EB"/>
    <w:rsid w:val="002C4A8F"/>
    <w:rsid w:val="002C4AE4"/>
    <w:rsid w:val="002C4E5C"/>
    <w:rsid w:val="002C4FE5"/>
    <w:rsid w:val="002C52B0"/>
    <w:rsid w:val="002C542F"/>
    <w:rsid w:val="002C544F"/>
    <w:rsid w:val="002C54AB"/>
    <w:rsid w:val="002C5730"/>
    <w:rsid w:val="002C5796"/>
    <w:rsid w:val="002C5855"/>
    <w:rsid w:val="002C5973"/>
    <w:rsid w:val="002C5F3F"/>
    <w:rsid w:val="002C604C"/>
    <w:rsid w:val="002C60CC"/>
    <w:rsid w:val="002C6135"/>
    <w:rsid w:val="002C6564"/>
    <w:rsid w:val="002C68A3"/>
    <w:rsid w:val="002C6B53"/>
    <w:rsid w:val="002C6C9F"/>
    <w:rsid w:val="002C71DF"/>
    <w:rsid w:val="002C731E"/>
    <w:rsid w:val="002C7416"/>
    <w:rsid w:val="002C7641"/>
    <w:rsid w:val="002D0029"/>
    <w:rsid w:val="002D00F3"/>
    <w:rsid w:val="002D0122"/>
    <w:rsid w:val="002D03B5"/>
    <w:rsid w:val="002D081C"/>
    <w:rsid w:val="002D0965"/>
    <w:rsid w:val="002D0C06"/>
    <w:rsid w:val="002D1068"/>
    <w:rsid w:val="002D1870"/>
    <w:rsid w:val="002D1BA9"/>
    <w:rsid w:val="002D220F"/>
    <w:rsid w:val="002D2393"/>
    <w:rsid w:val="002D25D1"/>
    <w:rsid w:val="002D2E14"/>
    <w:rsid w:val="002D2EFB"/>
    <w:rsid w:val="002D321B"/>
    <w:rsid w:val="002D3564"/>
    <w:rsid w:val="002D4041"/>
    <w:rsid w:val="002D4820"/>
    <w:rsid w:val="002D4DA2"/>
    <w:rsid w:val="002D4EDA"/>
    <w:rsid w:val="002D5274"/>
    <w:rsid w:val="002D5778"/>
    <w:rsid w:val="002D5808"/>
    <w:rsid w:val="002D5A0C"/>
    <w:rsid w:val="002D5A22"/>
    <w:rsid w:val="002D5D48"/>
    <w:rsid w:val="002D5E2A"/>
    <w:rsid w:val="002D5ECE"/>
    <w:rsid w:val="002D6178"/>
    <w:rsid w:val="002D6368"/>
    <w:rsid w:val="002D6537"/>
    <w:rsid w:val="002D6634"/>
    <w:rsid w:val="002D678E"/>
    <w:rsid w:val="002D6A8F"/>
    <w:rsid w:val="002D71C1"/>
    <w:rsid w:val="002D746B"/>
    <w:rsid w:val="002D76AA"/>
    <w:rsid w:val="002D7891"/>
    <w:rsid w:val="002D7BC1"/>
    <w:rsid w:val="002D7D7C"/>
    <w:rsid w:val="002D7F73"/>
    <w:rsid w:val="002D7FD2"/>
    <w:rsid w:val="002E00EE"/>
    <w:rsid w:val="002E01BD"/>
    <w:rsid w:val="002E06E7"/>
    <w:rsid w:val="002E06FA"/>
    <w:rsid w:val="002E07A1"/>
    <w:rsid w:val="002E07EE"/>
    <w:rsid w:val="002E08F0"/>
    <w:rsid w:val="002E09A1"/>
    <w:rsid w:val="002E0B83"/>
    <w:rsid w:val="002E0CC9"/>
    <w:rsid w:val="002E1137"/>
    <w:rsid w:val="002E146E"/>
    <w:rsid w:val="002E16C5"/>
    <w:rsid w:val="002E192A"/>
    <w:rsid w:val="002E1AF2"/>
    <w:rsid w:val="002E1FEB"/>
    <w:rsid w:val="002E2263"/>
    <w:rsid w:val="002E28CC"/>
    <w:rsid w:val="002E2A87"/>
    <w:rsid w:val="002E2D82"/>
    <w:rsid w:val="002E2F4E"/>
    <w:rsid w:val="002E38C6"/>
    <w:rsid w:val="002E3EA4"/>
    <w:rsid w:val="002E3ECE"/>
    <w:rsid w:val="002E4138"/>
    <w:rsid w:val="002E4486"/>
    <w:rsid w:val="002E44E7"/>
    <w:rsid w:val="002E4A9F"/>
    <w:rsid w:val="002E4CF2"/>
    <w:rsid w:val="002E4D15"/>
    <w:rsid w:val="002E4D72"/>
    <w:rsid w:val="002E4F54"/>
    <w:rsid w:val="002E50D3"/>
    <w:rsid w:val="002E526E"/>
    <w:rsid w:val="002E5319"/>
    <w:rsid w:val="002E581C"/>
    <w:rsid w:val="002E5869"/>
    <w:rsid w:val="002E5A6D"/>
    <w:rsid w:val="002E5B3A"/>
    <w:rsid w:val="002E5E5F"/>
    <w:rsid w:val="002E5EF9"/>
    <w:rsid w:val="002E6168"/>
    <w:rsid w:val="002E697D"/>
    <w:rsid w:val="002E7011"/>
    <w:rsid w:val="002E7290"/>
    <w:rsid w:val="002E73D8"/>
    <w:rsid w:val="002E774E"/>
    <w:rsid w:val="002E7900"/>
    <w:rsid w:val="002E7A5E"/>
    <w:rsid w:val="002E7F4D"/>
    <w:rsid w:val="002F0033"/>
    <w:rsid w:val="002F00BE"/>
    <w:rsid w:val="002F070C"/>
    <w:rsid w:val="002F0B6F"/>
    <w:rsid w:val="002F0E3E"/>
    <w:rsid w:val="002F11C4"/>
    <w:rsid w:val="002F13A9"/>
    <w:rsid w:val="002F14D0"/>
    <w:rsid w:val="002F1517"/>
    <w:rsid w:val="002F1A6B"/>
    <w:rsid w:val="002F1A8C"/>
    <w:rsid w:val="002F1F6C"/>
    <w:rsid w:val="002F1F9E"/>
    <w:rsid w:val="002F1FA7"/>
    <w:rsid w:val="002F212E"/>
    <w:rsid w:val="002F2437"/>
    <w:rsid w:val="002F24E3"/>
    <w:rsid w:val="002F25D0"/>
    <w:rsid w:val="002F2B4A"/>
    <w:rsid w:val="002F2C27"/>
    <w:rsid w:val="002F3368"/>
    <w:rsid w:val="002F3464"/>
    <w:rsid w:val="002F350D"/>
    <w:rsid w:val="002F37CA"/>
    <w:rsid w:val="002F3D3B"/>
    <w:rsid w:val="002F3FF9"/>
    <w:rsid w:val="002F4041"/>
    <w:rsid w:val="002F41FA"/>
    <w:rsid w:val="002F4799"/>
    <w:rsid w:val="002F4870"/>
    <w:rsid w:val="002F4A8C"/>
    <w:rsid w:val="002F4B96"/>
    <w:rsid w:val="002F52C5"/>
    <w:rsid w:val="002F52CC"/>
    <w:rsid w:val="002F592C"/>
    <w:rsid w:val="002F6402"/>
    <w:rsid w:val="002F6B81"/>
    <w:rsid w:val="002F6C11"/>
    <w:rsid w:val="002F6EDF"/>
    <w:rsid w:val="002F70CB"/>
    <w:rsid w:val="002F70D1"/>
    <w:rsid w:val="002F7200"/>
    <w:rsid w:val="002F729A"/>
    <w:rsid w:val="002F7590"/>
    <w:rsid w:val="002F7941"/>
    <w:rsid w:val="002F7ADE"/>
    <w:rsid w:val="002F7C58"/>
    <w:rsid w:val="002F7F4C"/>
    <w:rsid w:val="003000C9"/>
    <w:rsid w:val="00300866"/>
    <w:rsid w:val="00300B19"/>
    <w:rsid w:val="00300EDE"/>
    <w:rsid w:val="00300F8C"/>
    <w:rsid w:val="003011B6"/>
    <w:rsid w:val="0030132C"/>
    <w:rsid w:val="0030158F"/>
    <w:rsid w:val="00301649"/>
    <w:rsid w:val="00301711"/>
    <w:rsid w:val="003017CC"/>
    <w:rsid w:val="00302012"/>
    <w:rsid w:val="0030210E"/>
    <w:rsid w:val="0030227D"/>
    <w:rsid w:val="003023C0"/>
    <w:rsid w:val="00302614"/>
    <w:rsid w:val="00302890"/>
    <w:rsid w:val="00302B7C"/>
    <w:rsid w:val="00302E06"/>
    <w:rsid w:val="00302F49"/>
    <w:rsid w:val="003034C2"/>
    <w:rsid w:val="00303B34"/>
    <w:rsid w:val="00303E0D"/>
    <w:rsid w:val="00304293"/>
    <w:rsid w:val="003043E4"/>
    <w:rsid w:val="00304668"/>
    <w:rsid w:val="003048E3"/>
    <w:rsid w:val="00304A3A"/>
    <w:rsid w:val="00304E21"/>
    <w:rsid w:val="00304E67"/>
    <w:rsid w:val="00305553"/>
    <w:rsid w:val="0030561B"/>
    <w:rsid w:val="0030654A"/>
    <w:rsid w:val="00306FA9"/>
    <w:rsid w:val="003072E4"/>
    <w:rsid w:val="00307726"/>
    <w:rsid w:val="00307731"/>
    <w:rsid w:val="00307F66"/>
    <w:rsid w:val="00310254"/>
    <w:rsid w:val="00310329"/>
    <w:rsid w:val="00310724"/>
    <w:rsid w:val="00310762"/>
    <w:rsid w:val="00310F92"/>
    <w:rsid w:val="003112FD"/>
    <w:rsid w:val="003116DD"/>
    <w:rsid w:val="00311854"/>
    <w:rsid w:val="00311913"/>
    <w:rsid w:val="00311B09"/>
    <w:rsid w:val="00311DDA"/>
    <w:rsid w:val="003125BF"/>
    <w:rsid w:val="00312E9E"/>
    <w:rsid w:val="00313131"/>
    <w:rsid w:val="0031329E"/>
    <w:rsid w:val="003133B5"/>
    <w:rsid w:val="00313832"/>
    <w:rsid w:val="00313BB7"/>
    <w:rsid w:val="003141FF"/>
    <w:rsid w:val="00314567"/>
    <w:rsid w:val="00314AF3"/>
    <w:rsid w:val="00314CC1"/>
    <w:rsid w:val="003158E1"/>
    <w:rsid w:val="00315CB5"/>
    <w:rsid w:val="0031605A"/>
    <w:rsid w:val="00316082"/>
    <w:rsid w:val="0031633A"/>
    <w:rsid w:val="00316361"/>
    <w:rsid w:val="0031638A"/>
    <w:rsid w:val="0031648D"/>
    <w:rsid w:val="00316786"/>
    <w:rsid w:val="00316B16"/>
    <w:rsid w:val="00316EF3"/>
    <w:rsid w:val="00317069"/>
    <w:rsid w:val="003172CB"/>
    <w:rsid w:val="0031750E"/>
    <w:rsid w:val="00317542"/>
    <w:rsid w:val="003175B2"/>
    <w:rsid w:val="0031770B"/>
    <w:rsid w:val="003178D4"/>
    <w:rsid w:val="00317975"/>
    <w:rsid w:val="00317AEA"/>
    <w:rsid w:val="00317BEF"/>
    <w:rsid w:val="00317DB2"/>
    <w:rsid w:val="00317FE2"/>
    <w:rsid w:val="0032017F"/>
    <w:rsid w:val="00320497"/>
    <w:rsid w:val="0032055C"/>
    <w:rsid w:val="0032071A"/>
    <w:rsid w:val="0032073D"/>
    <w:rsid w:val="003209B9"/>
    <w:rsid w:val="00320C5A"/>
    <w:rsid w:val="00320DB9"/>
    <w:rsid w:val="00320EC6"/>
    <w:rsid w:val="00321326"/>
    <w:rsid w:val="00321AE4"/>
    <w:rsid w:val="00321B52"/>
    <w:rsid w:val="00321C04"/>
    <w:rsid w:val="00321C3D"/>
    <w:rsid w:val="00321CC2"/>
    <w:rsid w:val="00321F14"/>
    <w:rsid w:val="00322040"/>
    <w:rsid w:val="003223EB"/>
    <w:rsid w:val="003227FD"/>
    <w:rsid w:val="00322E71"/>
    <w:rsid w:val="00322FB7"/>
    <w:rsid w:val="00323399"/>
    <w:rsid w:val="00323467"/>
    <w:rsid w:val="00323698"/>
    <w:rsid w:val="00323987"/>
    <w:rsid w:val="00323B2F"/>
    <w:rsid w:val="00323CD8"/>
    <w:rsid w:val="00323D4E"/>
    <w:rsid w:val="00324174"/>
    <w:rsid w:val="003241AB"/>
    <w:rsid w:val="00324309"/>
    <w:rsid w:val="003246D1"/>
    <w:rsid w:val="003247A1"/>
    <w:rsid w:val="0032482B"/>
    <w:rsid w:val="00324866"/>
    <w:rsid w:val="00324AEA"/>
    <w:rsid w:val="00324BF2"/>
    <w:rsid w:val="00324D3E"/>
    <w:rsid w:val="00324E8D"/>
    <w:rsid w:val="00325197"/>
    <w:rsid w:val="003253F3"/>
    <w:rsid w:val="0032597E"/>
    <w:rsid w:val="00325BDA"/>
    <w:rsid w:val="00325D15"/>
    <w:rsid w:val="00325DF4"/>
    <w:rsid w:val="00325F44"/>
    <w:rsid w:val="0032635D"/>
    <w:rsid w:val="00326517"/>
    <w:rsid w:val="0032668B"/>
    <w:rsid w:val="00326A99"/>
    <w:rsid w:val="00326C7C"/>
    <w:rsid w:val="00326F60"/>
    <w:rsid w:val="003270EC"/>
    <w:rsid w:val="003270F9"/>
    <w:rsid w:val="0032730C"/>
    <w:rsid w:val="0032752C"/>
    <w:rsid w:val="00327818"/>
    <w:rsid w:val="00327928"/>
    <w:rsid w:val="003279AD"/>
    <w:rsid w:val="00327C4D"/>
    <w:rsid w:val="00327D1B"/>
    <w:rsid w:val="00327EDA"/>
    <w:rsid w:val="00330392"/>
    <w:rsid w:val="00330AE0"/>
    <w:rsid w:val="00330AF8"/>
    <w:rsid w:val="003311CC"/>
    <w:rsid w:val="003313BD"/>
    <w:rsid w:val="0033176B"/>
    <w:rsid w:val="00331832"/>
    <w:rsid w:val="00331B59"/>
    <w:rsid w:val="00331CD9"/>
    <w:rsid w:val="00331F41"/>
    <w:rsid w:val="00332067"/>
    <w:rsid w:val="003320B5"/>
    <w:rsid w:val="00332217"/>
    <w:rsid w:val="00332594"/>
    <w:rsid w:val="00332670"/>
    <w:rsid w:val="00332A0F"/>
    <w:rsid w:val="00332BC9"/>
    <w:rsid w:val="00332E4D"/>
    <w:rsid w:val="00332F24"/>
    <w:rsid w:val="00332FB9"/>
    <w:rsid w:val="00332FCA"/>
    <w:rsid w:val="003330BF"/>
    <w:rsid w:val="003334AB"/>
    <w:rsid w:val="003334BC"/>
    <w:rsid w:val="00333682"/>
    <w:rsid w:val="0033377D"/>
    <w:rsid w:val="0033380F"/>
    <w:rsid w:val="003338AC"/>
    <w:rsid w:val="00333D67"/>
    <w:rsid w:val="00333E4B"/>
    <w:rsid w:val="003340ED"/>
    <w:rsid w:val="003340F7"/>
    <w:rsid w:val="003342CA"/>
    <w:rsid w:val="003344D7"/>
    <w:rsid w:val="003346FB"/>
    <w:rsid w:val="003347C1"/>
    <w:rsid w:val="0033497D"/>
    <w:rsid w:val="00334A00"/>
    <w:rsid w:val="00334A3D"/>
    <w:rsid w:val="00334D63"/>
    <w:rsid w:val="00334E00"/>
    <w:rsid w:val="00335642"/>
    <w:rsid w:val="003356DA"/>
    <w:rsid w:val="00335989"/>
    <w:rsid w:val="00335A6A"/>
    <w:rsid w:val="00335A76"/>
    <w:rsid w:val="00335B1D"/>
    <w:rsid w:val="00335D6D"/>
    <w:rsid w:val="00336083"/>
    <w:rsid w:val="0033630C"/>
    <w:rsid w:val="003366BB"/>
    <w:rsid w:val="0033697F"/>
    <w:rsid w:val="00336B29"/>
    <w:rsid w:val="00336C7B"/>
    <w:rsid w:val="00336CD0"/>
    <w:rsid w:val="00336DD1"/>
    <w:rsid w:val="00337002"/>
    <w:rsid w:val="00337156"/>
    <w:rsid w:val="0033731F"/>
    <w:rsid w:val="00337689"/>
    <w:rsid w:val="003376DE"/>
    <w:rsid w:val="00337779"/>
    <w:rsid w:val="00337AA0"/>
    <w:rsid w:val="00337CFD"/>
    <w:rsid w:val="00337F18"/>
    <w:rsid w:val="00340127"/>
    <w:rsid w:val="00340605"/>
    <w:rsid w:val="003407CC"/>
    <w:rsid w:val="003407FB"/>
    <w:rsid w:val="00340A03"/>
    <w:rsid w:val="00340B0D"/>
    <w:rsid w:val="00340BDD"/>
    <w:rsid w:val="00340CE7"/>
    <w:rsid w:val="00340F50"/>
    <w:rsid w:val="00341300"/>
    <w:rsid w:val="0034136F"/>
    <w:rsid w:val="003413AF"/>
    <w:rsid w:val="00341680"/>
    <w:rsid w:val="00341812"/>
    <w:rsid w:val="00341919"/>
    <w:rsid w:val="00341A47"/>
    <w:rsid w:val="00341D7F"/>
    <w:rsid w:val="00341F85"/>
    <w:rsid w:val="0034215D"/>
    <w:rsid w:val="003421D3"/>
    <w:rsid w:val="00342214"/>
    <w:rsid w:val="00342531"/>
    <w:rsid w:val="00342C38"/>
    <w:rsid w:val="00342CA0"/>
    <w:rsid w:val="00342DF1"/>
    <w:rsid w:val="00342ECE"/>
    <w:rsid w:val="00342FC0"/>
    <w:rsid w:val="0034312C"/>
    <w:rsid w:val="00343218"/>
    <w:rsid w:val="003435BC"/>
    <w:rsid w:val="00343733"/>
    <w:rsid w:val="003439C4"/>
    <w:rsid w:val="00343B12"/>
    <w:rsid w:val="00343C36"/>
    <w:rsid w:val="00344146"/>
    <w:rsid w:val="00344261"/>
    <w:rsid w:val="003443D2"/>
    <w:rsid w:val="0034469B"/>
    <w:rsid w:val="003446E3"/>
    <w:rsid w:val="0034471C"/>
    <w:rsid w:val="00344DA8"/>
    <w:rsid w:val="00344E48"/>
    <w:rsid w:val="00345083"/>
    <w:rsid w:val="00345194"/>
    <w:rsid w:val="0034520D"/>
    <w:rsid w:val="003453EB"/>
    <w:rsid w:val="0034551D"/>
    <w:rsid w:val="00345838"/>
    <w:rsid w:val="00345A28"/>
    <w:rsid w:val="00345EBD"/>
    <w:rsid w:val="003464D7"/>
    <w:rsid w:val="00346A04"/>
    <w:rsid w:val="00346E1F"/>
    <w:rsid w:val="00346E2C"/>
    <w:rsid w:val="0034738E"/>
    <w:rsid w:val="003474C1"/>
    <w:rsid w:val="00347519"/>
    <w:rsid w:val="00347819"/>
    <w:rsid w:val="00347BE7"/>
    <w:rsid w:val="00347D26"/>
    <w:rsid w:val="00347FEB"/>
    <w:rsid w:val="0035011B"/>
    <w:rsid w:val="003503AF"/>
    <w:rsid w:val="003505AC"/>
    <w:rsid w:val="00350766"/>
    <w:rsid w:val="0035083F"/>
    <w:rsid w:val="00350ED6"/>
    <w:rsid w:val="00350F24"/>
    <w:rsid w:val="00351131"/>
    <w:rsid w:val="003513CB"/>
    <w:rsid w:val="0035154D"/>
    <w:rsid w:val="00351744"/>
    <w:rsid w:val="00351820"/>
    <w:rsid w:val="003518DE"/>
    <w:rsid w:val="00351A97"/>
    <w:rsid w:val="00351AE3"/>
    <w:rsid w:val="00351F5E"/>
    <w:rsid w:val="00351FBE"/>
    <w:rsid w:val="003523CC"/>
    <w:rsid w:val="00352468"/>
    <w:rsid w:val="00352997"/>
    <w:rsid w:val="00352BA1"/>
    <w:rsid w:val="00352D56"/>
    <w:rsid w:val="00352EB9"/>
    <w:rsid w:val="00353332"/>
    <w:rsid w:val="00353485"/>
    <w:rsid w:val="0035349A"/>
    <w:rsid w:val="00353A2D"/>
    <w:rsid w:val="00353B3F"/>
    <w:rsid w:val="00353D48"/>
    <w:rsid w:val="00353F37"/>
    <w:rsid w:val="00353F70"/>
    <w:rsid w:val="00354784"/>
    <w:rsid w:val="00354B12"/>
    <w:rsid w:val="00354FA6"/>
    <w:rsid w:val="00355011"/>
    <w:rsid w:val="00355364"/>
    <w:rsid w:val="00355534"/>
    <w:rsid w:val="0035557B"/>
    <w:rsid w:val="003557F1"/>
    <w:rsid w:val="00355F49"/>
    <w:rsid w:val="003561B6"/>
    <w:rsid w:val="003566EA"/>
    <w:rsid w:val="00356AD6"/>
    <w:rsid w:val="00356E74"/>
    <w:rsid w:val="0035752B"/>
    <w:rsid w:val="003579E0"/>
    <w:rsid w:val="00357E13"/>
    <w:rsid w:val="00360311"/>
    <w:rsid w:val="003604FA"/>
    <w:rsid w:val="0036060D"/>
    <w:rsid w:val="00360610"/>
    <w:rsid w:val="00360DAF"/>
    <w:rsid w:val="00360FE4"/>
    <w:rsid w:val="00361433"/>
    <w:rsid w:val="003614A6"/>
    <w:rsid w:val="0036170A"/>
    <w:rsid w:val="00361798"/>
    <w:rsid w:val="003619C3"/>
    <w:rsid w:val="00361A28"/>
    <w:rsid w:val="00361C9B"/>
    <w:rsid w:val="00361D2A"/>
    <w:rsid w:val="00361EFA"/>
    <w:rsid w:val="0036233C"/>
    <w:rsid w:val="00362680"/>
    <w:rsid w:val="003627DB"/>
    <w:rsid w:val="00362CB0"/>
    <w:rsid w:val="0036321C"/>
    <w:rsid w:val="00363633"/>
    <w:rsid w:val="003637DE"/>
    <w:rsid w:val="00363A8C"/>
    <w:rsid w:val="00363AF8"/>
    <w:rsid w:val="00363B31"/>
    <w:rsid w:val="00363CFB"/>
    <w:rsid w:val="00363F69"/>
    <w:rsid w:val="0036431A"/>
    <w:rsid w:val="00364CFB"/>
    <w:rsid w:val="00364FC7"/>
    <w:rsid w:val="003650FB"/>
    <w:rsid w:val="00365110"/>
    <w:rsid w:val="00365544"/>
    <w:rsid w:val="00365606"/>
    <w:rsid w:val="003656CC"/>
    <w:rsid w:val="003658ED"/>
    <w:rsid w:val="0036593D"/>
    <w:rsid w:val="00365AB3"/>
    <w:rsid w:val="00365D68"/>
    <w:rsid w:val="00365F20"/>
    <w:rsid w:val="00366250"/>
    <w:rsid w:val="00366558"/>
    <w:rsid w:val="003665E8"/>
    <w:rsid w:val="00366923"/>
    <w:rsid w:val="00366F5B"/>
    <w:rsid w:val="00367296"/>
    <w:rsid w:val="00367423"/>
    <w:rsid w:val="00367773"/>
    <w:rsid w:val="00367BEF"/>
    <w:rsid w:val="00367CB9"/>
    <w:rsid w:val="003701A7"/>
    <w:rsid w:val="003701B1"/>
    <w:rsid w:val="0037045B"/>
    <w:rsid w:val="00370B56"/>
    <w:rsid w:val="00370ECA"/>
    <w:rsid w:val="00371171"/>
    <w:rsid w:val="003712D4"/>
    <w:rsid w:val="00371907"/>
    <w:rsid w:val="00371C74"/>
    <w:rsid w:val="00371C7B"/>
    <w:rsid w:val="00371E63"/>
    <w:rsid w:val="0037219A"/>
    <w:rsid w:val="00372B8B"/>
    <w:rsid w:val="00373120"/>
    <w:rsid w:val="00373793"/>
    <w:rsid w:val="003738C9"/>
    <w:rsid w:val="00373B25"/>
    <w:rsid w:val="00373D11"/>
    <w:rsid w:val="00373DCB"/>
    <w:rsid w:val="003742C9"/>
    <w:rsid w:val="003742FF"/>
    <w:rsid w:val="003744EF"/>
    <w:rsid w:val="003744F0"/>
    <w:rsid w:val="00374685"/>
    <w:rsid w:val="003746CD"/>
    <w:rsid w:val="0037495D"/>
    <w:rsid w:val="00374A38"/>
    <w:rsid w:val="00375A2F"/>
    <w:rsid w:val="00375AAB"/>
    <w:rsid w:val="00376272"/>
    <w:rsid w:val="00376386"/>
    <w:rsid w:val="003768ED"/>
    <w:rsid w:val="003769A7"/>
    <w:rsid w:val="00376B40"/>
    <w:rsid w:val="003770B1"/>
    <w:rsid w:val="003775F6"/>
    <w:rsid w:val="0037762B"/>
    <w:rsid w:val="00377649"/>
    <w:rsid w:val="0037789B"/>
    <w:rsid w:val="003800B4"/>
    <w:rsid w:val="003801E3"/>
    <w:rsid w:val="00380261"/>
    <w:rsid w:val="00380464"/>
    <w:rsid w:val="00380E4F"/>
    <w:rsid w:val="00381346"/>
    <w:rsid w:val="00381367"/>
    <w:rsid w:val="003814B3"/>
    <w:rsid w:val="00381549"/>
    <w:rsid w:val="00381647"/>
    <w:rsid w:val="0038187E"/>
    <w:rsid w:val="00381914"/>
    <w:rsid w:val="00381AD9"/>
    <w:rsid w:val="00381C9F"/>
    <w:rsid w:val="00382247"/>
    <w:rsid w:val="003823E3"/>
    <w:rsid w:val="00382A6B"/>
    <w:rsid w:val="00382E05"/>
    <w:rsid w:val="0038340F"/>
    <w:rsid w:val="0038358A"/>
    <w:rsid w:val="0038367C"/>
    <w:rsid w:val="0038368A"/>
    <w:rsid w:val="00383719"/>
    <w:rsid w:val="00383C38"/>
    <w:rsid w:val="00383CB5"/>
    <w:rsid w:val="00384742"/>
    <w:rsid w:val="00384816"/>
    <w:rsid w:val="00384EC4"/>
    <w:rsid w:val="00384F5A"/>
    <w:rsid w:val="00384FB7"/>
    <w:rsid w:val="00385039"/>
    <w:rsid w:val="00385228"/>
    <w:rsid w:val="003854AC"/>
    <w:rsid w:val="003856E5"/>
    <w:rsid w:val="00385927"/>
    <w:rsid w:val="00385A70"/>
    <w:rsid w:val="00385EAA"/>
    <w:rsid w:val="003863D4"/>
    <w:rsid w:val="00386C2A"/>
    <w:rsid w:val="003870B7"/>
    <w:rsid w:val="00387157"/>
    <w:rsid w:val="00387447"/>
    <w:rsid w:val="00387BEA"/>
    <w:rsid w:val="00387CB4"/>
    <w:rsid w:val="00387DDB"/>
    <w:rsid w:val="00387EAF"/>
    <w:rsid w:val="0039034D"/>
    <w:rsid w:val="00390961"/>
    <w:rsid w:val="00390D04"/>
    <w:rsid w:val="003913FA"/>
    <w:rsid w:val="003915EC"/>
    <w:rsid w:val="003916B8"/>
    <w:rsid w:val="00391C57"/>
    <w:rsid w:val="0039250F"/>
    <w:rsid w:val="003926FA"/>
    <w:rsid w:val="0039283E"/>
    <w:rsid w:val="003929CE"/>
    <w:rsid w:val="00392FDC"/>
    <w:rsid w:val="0039328B"/>
    <w:rsid w:val="00393309"/>
    <w:rsid w:val="00393500"/>
    <w:rsid w:val="003935DA"/>
    <w:rsid w:val="003936C2"/>
    <w:rsid w:val="00393A81"/>
    <w:rsid w:val="00393BC0"/>
    <w:rsid w:val="00393E16"/>
    <w:rsid w:val="00393ED0"/>
    <w:rsid w:val="00394041"/>
    <w:rsid w:val="00394062"/>
    <w:rsid w:val="003941CA"/>
    <w:rsid w:val="00394266"/>
    <w:rsid w:val="0039451C"/>
    <w:rsid w:val="003945B8"/>
    <w:rsid w:val="0039465B"/>
    <w:rsid w:val="003947A4"/>
    <w:rsid w:val="003947B6"/>
    <w:rsid w:val="003948B9"/>
    <w:rsid w:val="00395156"/>
    <w:rsid w:val="00395302"/>
    <w:rsid w:val="0039535A"/>
    <w:rsid w:val="003958E1"/>
    <w:rsid w:val="00395F11"/>
    <w:rsid w:val="003963A4"/>
    <w:rsid w:val="00396851"/>
    <w:rsid w:val="00396B75"/>
    <w:rsid w:val="00396BBD"/>
    <w:rsid w:val="00397246"/>
    <w:rsid w:val="0039762A"/>
    <w:rsid w:val="00397684"/>
    <w:rsid w:val="00397FF3"/>
    <w:rsid w:val="003A0183"/>
    <w:rsid w:val="003A04B6"/>
    <w:rsid w:val="003A0690"/>
    <w:rsid w:val="003A08C0"/>
    <w:rsid w:val="003A0E06"/>
    <w:rsid w:val="003A10FF"/>
    <w:rsid w:val="003A12C2"/>
    <w:rsid w:val="003A18AB"/>
    <w:rsid w:val="003A1B15"/>
    <w:rsid w:val="003A1F61"/>
    <w:rsid w:val="003A207A"/>
    <w:rsid w:val="003A24A2"/>
    <w:rsid w:val="003A2A31"/>
    <w:rsid w:val="003A2D73"/>
    <w:rsid w:val="003A338A"/>
    <w:rsid w:val="003A3626"/>
    <w:rsid w:val="003A37D0"/>
    <w:rsid w:val="003A38CC"/>
    <w:rsid w:val="003A3A49"/>
    <w:rsid w:val="003A423A"/>
    <w:rsid w:val="003A4427"/>
    <w:rsid w:val="003A44D4"/>
    <w:rsid w:val="003A44F6"/>
    <w:rsid w:val="003A48B5"/>
    <w:rsid w:val="003A49A2"/>
    <w:rsid w:val="003A4AB2"/>
    <w:rsid w:val="003A4D61"/>
    <w:rsid w:val="003A4E2B"/>
    <w:rsid w:val="003A4F2E"/>
    <w:rsid w:val="003A525C"/>
    <w:rsid w:val="003A54E8"/>
    <w:rsid w:val="003A564F"/>
    <w:rsid w:val="003A5679"/>
    <w:rsid w:val="003A5705"/>
    <w:rsid w:val="003A5B16"/>
    <w:rsid w:val="003A5B2A"/>
    <w:rsid w:val="003A5CEE"/>
    <w:rsid w:val="003A5E17"/>
    <w:rsid w:val="003A64C2"/>
    <w:rsid w:val="003A64CD"/>
    <w:rsid w:val="003A6561"/>
    <w:rsid w:val="003A67D3"/>
    <w:rsid w:val="003A67EB"/>
    <w:rsid w:val="003A6AE3"/>
    <w:rsid w:val="003A6C71"/>
    <w:rsid w:val="003A6F4F"/>
    <w:rsid w:val="003A7074"/>
    <w:rsid w:val="003A708D"/>
    <w:rsid w:val="003A70E9"/>
    <w:rsid w:val="003A73BE"/>
    <w:rsid w:val="003A776C"/>
    <w:rsid w:val="003A7915"/>
    <w:rsid w:val="003A7EF3"/>
    <w:rsid w:val="003B0284"/>
    <w:rsid w:val="003B0550"/>
    <w:rsid w:val="003B0814"/>
    <w:rsid w:val="003B08E0"/>
    <w:rsid w:val="003B0962"/>
    <w:rsid w:val="003B09F9"/>
    <w:rsid w:val="003B0A01"/>
    <w:rsid w:val="003B0C9C"/>
    <w:rsid w:val="003B0E74"/>
    <w:rsid w:val="003B0F58"/>
    <w:rsid w:val="003B1013"/>
    <w:rsid w:val="003B122B"/>
    <w:rsid w:val="003B122E"/>
    <w:rsid w:val="003B1605"/>
    <w:rsid w:val="003B1B41"/>
    <w:rsid w:val="003B1E89"/>
    <w:rsid w:val="003B23DB"/>
    <w:rsid w:val="003B2588"/>
    <w:rsid w:val="003B25F2"/>
    <w:rsid w:val="003B27AD"/>
    <w:rsid w:val="003B284C"/>
    <w:rsid w:val="003B2887"/>
    <w:rsid w:val="003B2CD0"/>
    <w:rsid w:val="003B302D"/>
    <w:rsid w:val="003B3048"/>
    <w:rsid w:val="003B3182"/>
    <w:rsid w:val="003B3202"/>
    <w:rsid w:val="003B3445"/>
    <w:rsid w:val="003B3716"/>
    <w:rsid w:val="003B3957"/>
    <w:rsid w:val="003B3BBF"/>
    <w:rsid w:val="003B3BCA"/>
    <w:rsid w:val="003B465A"/>
    <w:rsid w:val="003B48C0"/>
    <w:rsid w:val="003B4A8F"/>
    <w:rsid w:val="003B4B55"/>
    <w:rsid w:val="003B4D4B"/>
    <w:rsid w:val="003B50D2"/>
    <w:rsid w:val="003B5168"/>
    <w:rsid w:val="003B53BB"/>
    <w:rsid w:val="003B5401"/>
    <w:rsid w:val="003B55B4"/>
    <w:rsid w:val="003B5616"/>
    <w:rsid w:val="003B5619"/>
    <w:rsid w:val="003B5637"/>
    <w:rsid w:val="003B5CB9"/>
    <w:rsid w:val="003B66CB"/>
    <w:rsid w:val="003B6CB6"/>
    <w:rsid w:val="003B6D39"/>
    <w:rsid w:val="003B6DD4"/>
    <w:rsid w:val="003B6E65"/>
    <w:rsid w:val="003B6FBE"/>
    <w:rsid w:val="003B7242"/>
    <w:rsid w:val="003B72CA"/>
    <w:rsid w:val="003B7568"/>
    <w:rsid w:val="003B791A"/>
    <w:rsid w:val="003B7944"/>
    <w:rsid w:val="003B7993"/>
    <w:rsid w:val="003B7B5A"/>
    <w:rsid w:val="003B7F75"/>
    <w:rsid w:val="003BB2C6"/>
    <w:rsid w:val="003C01B4"/>
    <w:rsid w:val="003C07C3"/>
    <w:rsid w:val="003C081B"/>
    <w:rsid w:val="003C0A40"/>
    <w:rsid w:val="003C0B5D"/>
    <w:rsid w:val="003C10A1"/>
    <w:rsid w:val="003C10EE"/>
    <w:rsid w:val="003C11A7"/>
    <w:rsid w:val="003C1AD5"/>
    <w:rsid w:val="003C1F70"/>
    <w:rsid w:val="003C22FA"/>
    <w:rsid w:val="003C237E"/>
    <w:rsid w:val="003C2707"/>
    <w:rsid w:val="003C368A"/>
    <w:rsid w:val="003C376C"/>
    <w:rsid w:val="003C37C5"/>
    <w:rsid w:val="003C39DE"/>
    <w:rsid w:val="003C3A9B"/>
    <w:rsid w:val="003C3B5E"/>
    <w:rsid w:val="003C3C0A"/>
    <w:rsid w:val="003C40FF"/>
    <w:rsid w:val="003C42D2"/>
    <w:rsid w:val="003C4719"/>
    <w:rsid w:val="003C4802"/>
    <w:rsid w:val="003C4876"/>
    <w:rsid w:val="003C4877"/>
    <w:rsid w:val="003C4A57"/>
    <w:rsid w:val="003C4BC7"/>
    <w:rsid w:val="003C5880"/>
    <w:rsid w:val="003C5916"/>
    <w:rsid w:val="003C5C63"/>
    <w:rsid w:val="003C5E9A"/>
    <w:rsid w:val="003C623E"/>
    <w:rsid w:val="003C6AFA"/>
    <w:rsid w:val="003C6EAF"/>
    <w:rsid w:val="003C6F01"/>
    <w:rsid w:val="003C7698"/>
    <w:rsid w:val="003C7736"/>
    <w:rsid w:val="003C782A"/>
    <w:rsid w:val="003C7942"/>
    <w:rsid w:val="003C7A93"/>
    <w:rsid w:val="003C7F7C"/>
    <w:rsid w:val="003D039E"/>
    <w:rsid w:val="003D060B"/>
    <w:rsid w:val="003D080D"/>
    <w:rsid w:val="003D0CB5"/>
    <w:rsid w:val="003D0EED"/>
    <w:rsid w:val="003D1128"/>
    <w:rsid w:val="003D133D"/>
    <w:rsid w:val="003D13EE"/>
    <w:rsid w:val="003D14A2"/>
    <w:rsid w:val="003D1791"/>
    <w:rsid w:val="003D1979"/>
    <w:rsid w:val="003D2485"/>
    <w:rsid w:val="003D2647"/>
    <w:rsid w:val="003D273C"/>
    <w:rsid w:val="003D277D"/>
    <w:rsid w:val="003D2825"/>
    <w:rsid w:val="003D3048"/>
    <w:rsid w:val="003D35C1"/>
    <w:rsid w:val="003D3634"/>
    <w:rsid w:val="003D3920"/>
    <w:rsid w:val="003D4086"/>
    <w:rsid w:val="003D4498"/>
    <w:rsid w:val="003D4798"/>
    <w:rsid w:val="003D48F3"/>
    <w:rsid w:val="003D4B98"/>
    <w:rsid w:val="003D4ECF"/>
    <w:rsid w:val="003D5008"/>
    <w:rsid w:val="003D52AB"/>
    <w:rsid w:val="003D5333"/>
    <w:rsid w:val="003D53BE"/>
    <w:rsid w:val="003D56A7"/>
    <w:rsid w:val="003D5AD2"/>
    <w:rsid w:val="003D5C92"/>
    <w:rsid w:val="003D5F43"/>
    <w:rsid w:val="003D6041"/>
    <w:rsid w:val="003D6043"/>
    <w:rsid w:val="003D620B"/>
    <w:rsid w:val="003D651A"/>
    <w:rsid w:val="003D68BD"/>
    <w:rsid w:val="003D6902"/>
    <w:rsid w:val="003D6A33"/>
    <w:rsid w:val="003D70F1"/>
    <w:rsid w:val="003D7690"/>
    <w:rsid w:val="003D7A5A"/>
    <w:rsid w:val="003E00A7"/>
    <w:rsid w:val="003E02AF"/>
    <w:rsid w:val="003E0652"/>
    <w:rsid w:val="003E0829"/>
    <w:rsid w:val="003E0A14"/>
    <w:rsid w:val="003E0C52"/>
    <w:rsid w:val="003E0D2A"/>
    <w:rsid w:val="003E0E59"/>
    <w:rsid w:val="003E0FF1"/>
    <w:rsid w:val="003E1189"/>
    <w:rsid w:val="003E11D9"/>
    <w:rsid w:val="003E1479"/>
    <w:rsid w:val="003E1552"/>
    <w:rsid w:val="003E157A"/>
    <w:rsid w:val="003E1832"/>
    <w:rsid w:val="003E1988"/>
    <w:rsid w:val="003E1DFB"/>
    <w:rsid w:val="003E1FAE"/>
    <w:rsid w:val="003E208D"/>
    <w:rsid w:val="003E20BF"/>
    <w:rsid w:val="003E2196"/>
    <w:rsid w:val="003E2575"/>
    <w:rsid w:val="003E270F"/>
    <w:rsid w:val="003E2976"/>
    <w:rsid w:val="003E3099"/>
    <w:rsid w:val="003E32EF"/>
    <w:rsid w:val="003E334A"/>
    <w:rsid w:val="003E3551"/>
    <w:rsid w:val="003E39F1"/>
    <w:rsid w:val="003E3A46"/>
    <w:rsid w:val="003E3BDF"/>
    <w:rsid w:val="003E3D32"/>
    <w:rsid w:val="003E3E96"/>
    <w:rsid w:val="003E4152"/>
    <w:rsid w:val="003E41B2"/>
    <w:rsid w:val="003E42D4"/>
    <w:rsid w:val="003E45E7"/>
    <w:rsid w:val="003E46D9"/>
    <w:rsid w:val="003E4719"/>
    <w:rsid w:val="003E47CB"/>
    <w:rsid w:val="003E4844"/>
    <w:rsid w:val="003E4AB6"/>
    <w:rsid w:val="003E4E79"/>
    <w:rsid w:val="003E527B"/>
    <w:rsid w:val="003E5287"/>
    <w:rsid w:val="003E5C43"/>
    <w:rsid w:val="003E5D33"/>
    <w:rsid w:val="003E5F26"/>
    <w:rsid w:val="003E607B"/>
    <w:rsid w:val="003E612B"/>
    <w:rsid w:val="003E6498"/>
    <w:rsid w:val="003E64B7"/>
    <w:rsid w:val="003E65E4"/>
    <w:rsid w:val="003E6A2D"/>
    <w:rsid w:val="003E6DFF"/>
    <w:rsid w:val="003E774F"/>
    <w:rsid w:val="003E77E8"/>
    <w:rsid w:val="003E7927"/>
    <w:rsid w:val="003E7A39"/>
    <w:rsid w:val="003E7B55"/>
    <w:rsid w:val="003E7ED9"/>
    <w:rsid w:val="003F05F5"/>
    <w:rsid w:val="003F0BFB"/>
    <w:rsid w:val="003F0DB7"/>
    <w:rsid w:val="003F100C"/>
    <w:rsid w:val="003F1545"/>
    <w:rsid w:val="003F154C"/>
    <w:rsid w:val="003F173D"/>
    <w:rsid w:val="003F1815"/>
    <w:rsid w:val="003F1861"/>
    <w:rsid w:val="003F18A7"/>
    <w:rsid w:val="003F190A"/>
    <w:rsid w:val="003F1A82"/>
    <w:rsid w:val="003F1C9A"/>
    <w:rsid w:val="003F1D68"/>
    <w:rsid w:val="003F1E0A"/>
    <w:rsid w:val="003F1F98"/>
    <w:rsid w:val="003F1FCA"/>
    <w:rsid w:val="003F20D3"/>
    <w:rsid w:val="003F20FD"/>
    <w:rsid w:val="003F231E"/>
    <w:rsid w:val="003F238B"/>
    <w:rsid w:val="003F28A6"/>
    <w:rsid w:val="003F29E2"/>
    <w:rsid w:val="003F2C33"/>
    <w:rsid w:val="003F2C46"/>
    <w:rsid w:val="003F3014"/>
    <w:rsid w:val="003F30A4"/>
    <w:rsid w:val="003F3278"/>
    <w:rsid w:val="003F3566"/>
    <w:rsid w:val="003F3695"/>
    <w:rsid w:val="003F3765"/>
    <w:rsid w:val="003F3871"/>
    <w:rsid w:val="003F3E01"/>
    <w:rsid w:val="003F4343"/>
    <w:rsid w:val="003F45E1"/>
    <w:rsid w:val="003F467B"/>
    <w:rsid w:val="003F49B8"/>
    <w:rsid w:val="003F4CE3"/>
    <w:rsid w:val="003F4D8E"/>
    <w:rsid w:val="003F531B"/>
    <w:rsid w:val="003F589E"/>
    <w:rsid w:val="003F5D5B"/>
    <w:rsid w:val="003F5F3F"/>
    <w:rsid w:val="003F61D6"/>
    <w:rsid w:val="003F6270"/>
    <w:rsid w:val="003F6295"/>
    <w:rsid w:val="003F687A"/>
    <w:rsid w:val="003F6A99"/>
    <w:rsid w:val="003F6C36"/>
    <w:rsid w:val="003F6DE0"/>
    <w:rsid w:val="003F6EFB"/>
    <w:rsid w:val="003F7853"/>
    <w:rsid w:val="003F7917"/>
    <w:rsid w:val="003F7A8B"/>
    <w:rsid w:val="003F7D4D"/>
    <w:rsid w:val="00400292"/>
    <w:rsid w:val="004004AF"/>
    <w:rsid w:val="00400584"/>
    <w:rsid w:val="00400705"/>
    <w:rsid w:val="0040096B"/>
    <w:rsid w:val="00400D3C"/>
    <w:rsid w:val="00400DED"/>
    <w:rsid w:val="00400E80"/>
    <w:rsid w:val="00400F63"/>
    <w:rsid w:val="004014BB"/>
    <w:rsid w:val="004015F6"/>
    <w:rsid w:val="00401679"/>
    <w:rsid w:val="00401732"/>
    <w:rsid w:val="00401D02"/>
    <w:rsid w:val="00401E44"/>
    <w:rsid w:val="00401ECA"/>
    <w:rsid w:val="004025F1"/>
    <w:rsid w:val="004026DD"/>
    <w:rsid w:val="00402B4C"/>
    <w:rsid w:val="00402B53"/>
    <w:rsid w:val="00402D37"/>
    <w:rsid w:val="00402F21"/>
    <w:rsid w:val="00402F45"/>
    <w:rsid w:val="004031CE"/>
    <w:rsid w:val="00403938"/>
    <w:rsid w:val="00403986"/>
    <w:rsid w:val="00403AC0"/>
    <w:rsid w:val="0040403A"/>
    <w:rsid w:val="004041C5"/>
    <w:rsid w:val="00404C22"/>
    <w:rsid w:val="00404D02"/>
    <w:rsid w:val="00404DA6"/>
    <w:rsid w:val="00404FD9"/>
    <w:rsid w:val="0040549F"/>
    <w:rsid w:val="00405704"/>
    <w:rsid w:val="00405736"/>
    <w:rsid w:val="00405D9C"/>
    <w:rsid w:val="00405F5A"/>
    <w:rsid w:val="00405F7A"/>
    <w:rsid w:val="0040602D"/>
    <w:rsid w:val="0040615E"/>
    <w:rsid w:val="00406219"/>
    <w:rsid w:val="00406250"/>
    <w:rsid w:val="00406CE2"/>
    <w:rsid w:val="00407B2E"/>
    <w:rsid w:val="004102BE"/>
    <w:rsid w:val="00410366"/>
    <w:rsid w:val="00410572"/>
    <w:rsid w:val="004108E5"/>
    <w:rsid w:val="004109D2"/>
    <w:rsid w:val="004109E0"/>
    <w:rsid w:val="0041124A"/>
    <w:rsid w:val="00411756"/>
    <w:rsid w:val="00411872"/>
    <w:rsid w:val="00411D15"/>
    <w:rsid w:val="00411EA3"/>
    <w:rsid w:val="00411FF2"/>
    <w:rsid w:val="004120E1"/>
    <w:rsid w:val="004122C2"/>
    <w:rsid w:val="00412396"/>
    <w:rsid w:val="0041264F"/>
    <w:rsid w:val="004129A6"/>
    <w:rsid w:val="00412A53"/>
    <w:rsid w:val="00412B95"/>
    <w:rsid w:val="00412BBE"/>
    <w:rsid w:val="00412E82"/>
    <w:rsid w:val="00413041"/>
    <w:rsid w:val="004130B0"/>
    <w:rsid w:val="00413489"/>
    <w:rsid w:val="00413BD5"/>
    <w:rsid w:val="0041426C"/>
    <w:rsid w:val="0041461B"/>
    <w:rsid w:val="00414C48"/>
    <w:rsid w:val="00414F06"/>
    <w:rsid w:val="004150AD"/>
    <w:rsid w:val="00415167"/>
    <w:rsid w:val="00415302"/>
    <w:rsid w:val="0041531B"/>
    <w:rsid w:val="00415951"/>
    <w:rsid w:val="00415EBE"/>
    <w:rsid w:val="0041620D"/>
    <w:rsid w:val="00416395"/>
    <w:rsid w:val="004166AB"/>
    <w:rsid w:val="004166C2"/>
    <w:rsid w:val="004167DE"/>
    <w:rsid w:val="004168D7"/>
    <w:rsid w:val="00416A57"/>
    <w:rsid w:val="00416B17"/>
    <w:rsid w:val="00416E05"/>
    <w:rsid w:val="00416F7F"/>
    <w:rsid w:val="00417137"/>
    <w:rsid w:val="0041727D"/>
    <w:rsid w:val="004172E1"/>
    <w:rsid w:val="00417354"/>
    <w:rsid w:val="00417600"/>
    <w:rsid w:val="00417AA8"/>
    <w:rsid w:val="00417D41"/>
    <w:rsid w:val="00417E54"/>
    <w:rsid w:val="00417F22"/>
    <w:rsid w:val="0042050A"/>
    <w:rsid w:val="004207EC"/>
    <w:rsid w:val="00420959"/>
    <w:rsid w:val="00420A8E"/>
    <w:rsid w:val="00420C3E"/>
    <w:rsid w:val="00420F55"/>
    <w:rsid w:val="004216B5"/>
    <w:rsid w:val="00421841"/>
    <w:rsid w:val="004218AE"/>
    <w:rsid w:val="00421A11"/>
    <w:rsid w:val="00421A6B"/>
    <w:rsid w:val="00421F1F"/>
    <w:rsid w:val="00422705"/>
    <w:rsid w:val="004227EB"/>
    <w:rsid w:val="00422C98"/>
    <w:rsid w:val="00422ECB"/>
    <w:rsid w:val="00422EDF"/>
    <w:rsid w:val="00422F80"/>
    <w:rsid w:val="00423496"/>
    <w:rsid w:val="004235F2"/>
    <w:rsid w:val="0042370A"/>
    <w:rsid w:val="004238AA"/>
    <w:rsid w:val="00424061"/>
    <w:rsid w:val="0042423C"/>
    <w:rsid w:val="0042450F"/>
    <w:rsid w:val="0042486C"/>
    <w:rsid w:val="00424A0F"/>
    <w:rsid w:val="00424D87"/>
    <w:rsid w:val="00424DA0"/>
    <w:rsid w:val="00425421"/>
    <w:rsid w:val="0042545E"/>
    <w:rsid w:val="00425529"/>
    <w:rsid w:val="00425AEB"/>
    <w:rsid w:val="00425FF1"/>
    <w:rsid w:val="004260BA"/>
    <w:rsid w:val="004262DD"/>
    <w:rsid w:val="0042645A"/>
    <w:rsid w:val="004265D0"/>
    <w:rsid w:val="00426819"/>
    <w:rsid w:val="00426827"/>
    <w:rsid w:val="00426AF0"/>
    <w:rsid w:val="00427887"/>
    <w:rsid w:val="0042792A"/>
    <w:rsid w:val="0042793B"/>
    <w:rsid w:val="00427AAB"/>
    <w:rsid w:val="00427AC3"/>
    <w:rsid w:val="00427C53"/>
    <w:rsid w:val="00427D7F"/>
    <w:rsid w:val="00427FA3"/>
    <w:rsid w:val="00430438"/>
    <w:rsid w:val="004305CD"/>
    <w:rsid w:val="004306AC"/>
    <w:rsid w:val="00430A1B"/>
    <w:rsid w:val="00430BC5"/>
    <w:rsid w:val="00431904"/>
    <w:rsid w:val="004319F2"/>
    <w:rsid w:val="00431A49"/>
    <w:rsid w:val="00431ACA"/>
    <w:rsid w:val="00431AF9"/>
    <w:rsid w:val="00432217"/>
    <w:rsid w:val="00432713"/>
    <w:rsid w:val="004327A1"/>
    <w:rsid w:val="00432902"/>
    <w:rsid w:val="00432FDA"/>
    <w:rsid w:val="004334FC"/>
    <w:rsid w:val="0043379E"/>
    <w:rsid w:val="00433B01"/>
    <w:rsid w:val="00433F08"/>
    <w:rsid w:val="004342F0"/>
    <w:rsid w:val="004346E4"/>
    <w:rsid w:val="00434935"/>
    <w:rsid w:val="00434D26"/>
    <w:rsid w:val="00434E19"/>
    <w:rsid w:val="00434F6C"/>
    <w:rsid w:val="00435027"/>
    <w:rsid w:val="004355A5"/>
    <w:rsid w:val="00435A63"/>
    <w:rsid w:val="00435C53"/>
    <w:rsid w:val="00435CCC"/>
    <w:rsid w:val="00435D53"/>
    <w:rsid w:val="00435DF8"/>
    <w:rsid w:val="00435F96"/>
    <w:rsid w:val="00436558"/>
    <w:rsid w:val="00436E43"/>
    <w:rsid w:val="0043765B"/>
    <w:rsid w:val="0043782E"/>
    <w:rsid w:val="004379BA"/>
    <w:rsid w:val="00437CBA"/>
    <w:rsid w:val="00437D48"/>
    <w:rsid w:val="00440001"/>
    <w:rsid w:val="00440328"/>
    <w:rsid w:val="004404DE"/>
    <w:rsid w:val="004406A1"/>
    <w:rsid w:val="00440C03"/>
    <w:rsid w:val="00440D41"/>
    <w:rsid w:val="00440F90"/>
    <w:rsid w:val="00441110"/>
    <w:rsid w:val="00441399"/>
    <w:rsid w:val="00441B30"/>
    <w:rsid w:val="00441B60"/>
    <w:rsid w:val="00441CE5"/>
    <w:rsid w:val="00442089"/>
    <w:rsid w:val="0044215B"/>
    <w:rsid w:val="00442170"/>
    <w:rsid w:val="00442196"/>
    <w:rsid w:val="00442516"/>
    <w:rsid w:val="004425C0"/>
    <w:rsid w:val="004426A6"/>
    <w:rsid w:val="004427EF"/>
    <w:rsid w:val="00442AB0"/>
    <w:rsid w:val="00442CF7"/>
    <w:rsid w:val="004434BE"/>
    <w:rsid w:val="00443732"/>
    <w:rsid w:val="00443A6B"/>
    <w:rsid w:val="00443BEE"/>
    <w:rsid w:val="00443D4E"/>
    <w:rsid w:val="00443EC9"/>
    <w:rsid w:val="00443FFD"/>
    <w:rsid w:val="004444B8"/>
    <w:rsid w:val="004444BE"/>
    <w:rsid w:val="00444613"/>
    <w:rsid w:val="004449F5"/>
    <w:rsid w:val="00444CEF"/>
    <w:rsid w:val="00444FAC"/>
    <w:rsid w:val="004453B4"/>
    <w:rsid w:val="00445649"/>
    <w:rsid w:val="00446278"/>
    <w:rsid w:val="00446355"/>
    <w:rsid w:val="00446637"/>
    <w:rsid w:val="00446666"/>
    <w:rsid w:val="0044676A"/>
    <w:rsid w:val="00446789"/>
    <w:rsid w:val="0044689D"/>
    <w:rsid w:val="0044692B"/>
    <w:rsid w:val="00446EF2"/>
    <w:rsid w:val="0044712B"/>
    <w:rsid w:val="0044726A"/>
    <w:rsid w:val="004472DA"/>
    <w:rsid w:val="0044767C"/>
    <w:rsid w:val="00447910"/>
    <w:rsid w:val="00447DFF"/>
    <w:rsid w:val="00447F52"/>
    <w:rsid w:val="004500F1"/>
    <w:rsid w:val="004506E8"/>
    <w:rsid w:val="004509FD"/>
    <w:rsid w:val="00450D1A"/>
    <w:rsid w:val="00451263"/>
    <w:rsid w:val="004512C8"/>
    <w:rsid w:val="0045139A"/>
    <w:rsid w:val="0045198D"/>
    <w:rsid w:val="004520D8"/>
    <w:rsid w:val="004521F6"/>
    <w:rsid w:val="004522CA"/>
    <w:rsid w:val="0045241E"/>
    <w:rsid w:val="00452504"/>
    <w:rsid w:val="0045261A"/>
    <w:rsid w:val="0045295B"/>
    <w:rsid w:val="004534FB"/>
    <w:rsid w:val="00453559"/>
    <w:rsid w:val="0045367D"/>
    <w:rsid w:val="00453902"/>
    <w:rsid w:val="00453962"/>
    <w:rsid w:val="00453C03"/>
    <w:rsid w:val="00453CBE"/>
    <w:rsid w:val="00453D58"/>
    <w:rsid w:val="00453E6B"/>
    <w:rsid w:val="004540C5"/>
    <w:rsid w:val="0045424C"/>
    <w:rsid w:val="0045440B"/>
    <w:rsid w:val="004544C9"/>
    <w:rsid w:val="00454522"/>
    <w:rsid w:val="004545FE"/>
    <w:rsid w:val="00454640"/>
    <w:rsid w:val="00454844"/>
    <w:rsid w:val="004548B8"/>
    <w:rsid w:val="00454E76"/>
    <w:rsid w:val="004553BE"/>
    <w:rsid w:val="00455688"/>
    <w:rsid w:val="004556F6"/>
    <w:rsid w:val="00455A06"/>
    <w:rsid w:val="00455AE8"/>
    <w:rsid w:val="00455C3E"/>
    <w:rsid w:val="00455F9F"/>
    <w:rsid w:val="00455FDD"/>
    <w:rsid w:val="00456088"/>
    <w:rsid w:val="00456490"/>
    <w:rsid w:val="004566CA"/>
    <w:rsid w:val="004567B8"/>
    <w:rsid w:val="004572FB"/>
    <w:rsid w:val="0045733C"/>
    <w:rsid w:val="00457511"/>
    <w:rsid w:val="0045767A"/>
    <w:rsid w:val="004576B6"/>
    <w:rsid w:val="004579F7"/>
    <w:rsid w:val="00457A34"/>
    <w:rsid w:val="00457C14"/>
    <w:rsid w:val="00457CC4"/>
    <w:rsid w:val="00457ED4"/>
    <w:rsid w:val="00460170"/>
    <w:rsid w:val="004603C6"/>
    <w:rsid w:val="00460550"/>
    <w:rsid w:val="004605F6"/>
    <w:rsid w:val="004608F7"/>
    <w:rsid w:val="004614CE"/>
    <w:rsid w:val="0046194C"/>
    <w:rsid w:val="00461DAC"/>
    <w:rsid w:val="00461E50"/>
    <w:rsid w:val="00461F07"/>
    <w:rsid w:val="00462ABA"/>
    <w:rsid w:val="00463025"/>
    <w:rsid w:val="0046317D"/>
    <w:rsid w:val="004631F1"/>
    <w:rsid w:val="00463273"/>
    <w:rsid w:val="004638ED"/>
    <w:rsid w:val="00463B27"/>
    <w:rsid w:val="00463CEA"/>
    <w:rsid w:val="00463FC9"/>
    <w:rsid w:val="0046408D"/>
    <w:rsid w:val="00464371"/>
    <w:rsid w:val="004645CA"/>
    <w:rsid w:val="004646FB"/>
    <w:rsid w:val="00465097"/>
    <w:rsid w:val="004651DB"/>
    <w:rsid w:val="004652C0"/>
    <w:rsid w:val="004655B0"/>
    <w:rsid w:val="004659E1"/>
    <w:rsid w:val="00465DC6"/>
    <w:rsid w:val="00465FC8"/>
    <w:rsid w:val="0046604C"/>
    <w:rsid w:val="004661F7"/>
    <w:rsid w:val="004662E2"/>
    <w:rsid w:val="0046632D"/>
    <w:rsid w:val="004664FD"/>
    <w:rsid w:val="004668D8"/>
    <w:rsid w:val="00466CC4"/>
    <w:rsid w:val="00466D5E"/>
    <w:rsid w:val="00466DBC"/>
    <w:rsid w:val="00466E91"/>
    <w:rsid w:val="00466F07"/>
    <w:rsid w:val="00466FFE"/>
    <w:rsid w:val="004671F9"/>
    <w:rsid w:val="00467511"/>
    <w:rsid w:val="00467AE3"/>
    <w:rsid w:val="00467C57"/>
    <w:rsid w:val="004702BD"/>
    <w:rsid w:val="004703E2"/>
    <w:rsid w:val="00470F7E"/>
    <w:rsid w:val="00471338"/>
    <w:rsid w:val="0047151F"/>
    <w:rsid w:val="00471873"/>
    <w:rsid w:val="00471A4F"/>
    <w:rsid w:val="00471A6E"/>
    <w:rsid w:val="00471C6D"/>
    <w:rsid w:val="00471D2F"/>
    <w:rsid w:val="00471F3B"/>
    <w:rsid w:val="00471F59"/>
    <w:rsid w:val="0047208E"/>
    <w:rsid w:val="004725F9"/>
    <w:rsid w:val="004729A1"/>
    <w:rsid w:val="00472CEC"/>
    <w:rsid w:val="00472D85"/>
    <w:rsid w:val="00473316"/>
    <w:rsid w:val="00473602"/>
    <w:rsid w:val="00473689"/>
    <w:rsid w:val="0047399F"/>
    <w:rsid w:val="00473E64"/>
    <w:rsid w:val="00473F3E"/>
    <w:rsid w:val="004742D6"/>
    <w:rsid w:val="004743C9"/>
    <w:rsid w:val="00474429"/>
    <w:rsid w:val="00474455"/>
    <w:rsid w:val="0047446B"/>
    <w:rsid w:val="004746F9"/>
    <w:rsid w:val="00474722"/>
    <w:rsid w:val="00474DB5"/>
    <w:rsid w:val="004754B3"/>
    <w:rsid w:val="0047582E"/>
    <w:rsid w:val="004759FC"/>
    <w:rsid w:val="00475A92"/>
    <w:rsid w:val="00475C4E"/>
    <w:rsid w:val="00475E54"/>
    <w:rsid w:val="00476139"/>
    <w:rsid w:val="004762EF"/>
    <w:rsid w:val="004766AC"/>
    <w:rsid w:val="00476924"/>
    <w:rsid w:val="00476CAA"/>
    <w:rsid w:val="00476CB8"/>
    <w:rsid w:val="0047719E"/>
    <w:rsid w:val="00477789"/>
    <w:rsid w:val="004778E9"/>
    <w:rsid w:val="0047795B"/>
    <w:rsid w:val="00477A79"/>
    <w:rsid w:val="00477AE2"/>
    <w:rsid w:val="00477D53"/>
    <w:rsid w:val="00477D7E"/>
    <w:rsid w:val="00477F2F"/>
    <w:rsid w:val="00477F84"/>
    <w:rsid w:val="00480208"/>
    <w:rsid w:val="00480764"/>
    <w:rsid w:val="004807CA"/>
    <w:rsid w:val="00480A6E"/>
    <w:rsid w:val="00480AC7"/>
    <w:rsid w:val="00480CFD"/>
    <w:rsid w:val="0048108F"/>
    <w:rsid w:val="004815CA"/>
    <w:rsid w:val="0048170B"/>
    <w:rsid w:val="0048176C"/>
    <w:rsid w:val="004818D2"/>
    <w:rsid w:val="00481AD4"/>
    <w:rsid w:val="00481CDE"/>
    <w:rsid w:val="0048200D"/>
    <w:rsid w:val="004822D2"/>
    <w:rsid w:val="0048251F"/>
    <w:rsid w:val="00482520"/>
    <w:rsid w:val="0048270E"/>
    <w:rsid w:val="004829D5"/>
    <w:rsid w:val="00482DF7"/>
    <w:rsid w:val="00482E30"/>
    <w:rsid w:val="00482E9B"/>
    <w:rsid w:val="0048305F"/>
    <w:rsid w:val="004833BA"/>
    <w:rsid w:val="00483539"/>
    <w:rsid w:val="00483A1D"/>
    <w:rsid w:val="00483C58"/>
    <w:rsid w:val="00483FEC"/>
    <w:rsid w:val="0048404B"/>
    <w:rsid w:val="004844EE"/>
    <w:rsid w:val="004846CD"/>
    <w:rsid w:val="004846E1"/>
    <w:rsid w:val="00484827"/>
    <w:rsid w:val="00484E77"/>
    <w:rsid w:val="00484ECD"/>
    <w:rsid w:val="004854A4"/>
    <w:rsid w:val="00485580"/>
    <w:rsid w:val="004855B4"/>
    <w:rsid w:val="00485ECC"/>
    <w:rsid w:val="004863EF"/>
    <w:rsid w:val="0048675E"/>
    <w:rsid w:val="00486822"/>
    <w:rsid w:val="00486C7E"/>
    <w:rsid w:val="00486E8A"/>
    <w:rsid w:val="0048718D"/>
    <w:rsid w:val="004871B1"/>
    <w:rsid w:val="00487214"/>
    <w:rsid w:val="0048722D"/>
    <w:rsid w:val="00487A92"/>
    <w:rsid w:val="00487D23"/>
    <w:rsid w:val="00487F51"/>
    <w:rsid w:val="00490312"/>
    <w:rsid w:val="0049036C"/>
    <w:rsid w:val="00490823"/>
    <w:rsid w:val="00490F31"/>
    <w:rsid w:val="00491019"/>
    <w:rsid w:val="00491733"/>
    <w:rsid w:val="00491800"/>
    <w:rsid w:val="00491A27"/>
    <w:rsid w:val="00491C6E"/>
    <w:rsid w:val="00491C74"/>
    <w:rsid w:val="00491C9A"/>
    <w:rsid w:val="00492212"/>
    <w:rsid w:val="0049232E"/>
    <w:rsid w:val="004929CA"/>
    <w:rsid w:val="00492B03"/>
    <w:rsid w:val="00492EBE"/>
    <w:rsid w:val="00493496"/>
    <w:rsid w:val="004934E9"/>
    <w:rsid w:val="00493652"/>
    <w:rsid w:val="0049399B"/>
    <w:rsid w:val="00493A38"/>
    <w:rsid w:val="00493A6E"/>
    <w:rsid w:val="00493C4E"/>
    <w:rsid w:val="00493D7F"/>
    <w:rsid w:val="004941A6"/>
    <w:rsid w:val="0049472D"/>
    <w:rsid w:val="004947A9"/>
    <w:rsid w:val="00494BC0"/>
    <w:rsid w:val="00494DAF"/>
    <w:rsid w:val="004953EC"/>
    <w:rsid w:val="00495969"/>
    <w:rsid w:val="00495B75"/>
    <w:rsid w:val="00495BB3"/>
    <w:rsid w:val="00495DD7"/>
    <w:rsid w:val="00495F96"/>
    <w:rsid w:val="00496030"/>
    <w:rsid w:val="00496691"/>
    <w:rsid w:val="00496723"/>
    <w:rsid w:val="0049673C"/>
    <w:rsid w:val="00496945"/>
    <w:rsid w:val="00496BC3"/>
    <w:rsid w:val="00496DB7"/>
    <w:rsid w:val="004972D0"/>
    <w:rsid w:val="00497587"/>
    <w:rsid w:val="00497ACF"/>
    <w:rsid w:val="00497D04"/>
    <w:rsid w:val="00497DED"/>
    <w:rsid w:val="00497EB6"/>
    <w:rsid w:val="00497FC4"/>
    <w:rsid w:val="004A0173"/>
    <w:rsid w:val="004A0360"/>
    <w:rsid w:val="004A0571"/>
    <w:rsid w:val="004A07E8"/>
    <w:rsid w:val="004A0CC8"/>
    <w:rsid w:val="004A0EC8"/>
    <w:rsid w:val="004A0FAB"/>
    <w:rsid w:val="004A1215"/>
    <w:rsid w:val="004A1293"/>
    <w:rsid w:val="004A137C"/>
    <w:rsid w:val="004A1417"/>
    <w:rsid w:val="004A14A9"/>
    <w:rsid w:val="004A1CD0"/>
    <w:rsid w:val="004A1CE9"/>
    <w:rsid w:val="004A1D8E"/>
    <w:rsid w:val="004A1FB1"/>
    <w:rsid w:val="004A20F8"/>
    <w:rsid w:val="004A2411"/>
    <w:rsid w:val="004A259D"/>
    <w:rsid w:val="004A26E1"/>
    <w:rsid w:val="004A28CE"/>
    <w:rsid w:val="004A28F9"/>
    <w:rsid w:val="004A32C2"/>
    <w:rsid w:val="004A33E4"/>
    <w:rsid w:val="004A36BB"/>
    <w:rsid w:val="004A3B8D"/>
    <w:rsid w:val="004A4042"/>
    <w:rsid w:val="004A4506"/>
    <w:rsid w:val="004A4731"/>
    <w:rsid w:val="004A4BBF"/>
    <w:rsid w:val="004A4CC2"/>
    <w:rsid w:val="004A4DA0"/>
    <w:rsid w:val="004A508A"/>
    <w:rsid w:val="004A58B0"/>
    <w:rsid w:val="004A59FC"/>
    <w:rsid w:val="004A5BEB"/>
    <w:rsid w:val="004A5E70"/>
    <w:rsid w:val="004A5EFE"/>
    <w:rsid w:val="004A63D1"/>
    <w:rsid w:val="004A69BA"/>
    <w:rsid w:val="004A6E97"/>
    <w:rsid w:val="004A74DB"/>
    <w:rsid w:val="004A757A"/>
    <w:rsid w:val="004A7617"/>
    <w:rsid w:val="004A79DB"/>
    <w:rsid w:val="004A7AD1"/>
    <w:rsid w:val="004A7DC6"/>
    <w:rsid w:val="004A7DEE"/>
    <w:rsid w:val="004A7E07"/>
    <w:rsid w:val="004A7E17"/>
    <w:rsid w:val="004B00E0"/>
    <w:rsid w:val="004B0186"/>
    <w:rsid w:val="004B060A"/>
    <w:rsid w:val="004B0694"/>
    <w:rsid w:val="004B09DF"/>
    <w:rsid w:val="004B0CC3"/>
    <w:rsid w:val="004B0E39"/>
    <w:rsid w:val="004B0E4F"/>
    <w:rsid w:val="004B0FCB"/>
    <w:rsid w:val="004B18FD"/>
    <w:rsid w:val="004B1D6B"/>
    <w:rsid w:val="004B2520"/>
    <w:rsid w:val="004B2696"/>
    <w:rsid w:val="004B280B"/>
    <w:rsid w:val="004B2C2B"/>
    <w:rsid w:val="004B2E03"/>
    <w:rsid w:val="004B2E8F"/>
    <w:rsid w:val="004B3010"/>
    <w:rsid w:val="004B33E4"/>
    <w:rsid w:val="004B36C2"/>
    <w:rsid w:val="004B36FE"/>
    <w:rsid w:val="004B39E4"/>
    <w:rsid w:val="004B3B1D"/>
    <w:rsid w:val="004B3CD6"/>
    <w:rsid w:val="004B3EDC"/>
    <w:rsid w:val="004B4110"/>
    <w:rsid w:val="004B44F4"/>
    <w:rsid w:val="004B4927"/>
    <w:rsid w:val="004B51B9"/>
    <w:rsid w:val="004B527C"/>
    <w:rsid w:val="004B5957"/>
    <w:rsid w:val="004B5991"/>
    <w:rsid w:val="004B5E6D"/>
    <w:rsid w:val="004B5EB0"/>
    <w:rsid w:val="004B6422"/>
    <w:rsid w:val="004B6576"/>
    <w:rsid w:val="004B672B"/>
    <w:rsid w:val="004B673B"/>
    <w:rsid w:val="004B6AA8"/>
    <w:rsid w:val="004B6B67"/>
    <w:rsid w:val="004B6C99"/>
    <w:rsid w:val="004B6CB1"/>
    <w:rsid w:val="004B6CF5"/>
    <w:rsid w:val="004B6E7B"/>
    <w:rsid w:val="004B770E"/>
    <w:rsid w:val="004B77F1"/>
    <w:rsid w:val="004B7B7A"/>
    <w:rsid w:val="004B7C16"/>
    <w:rsid w:val="004B7E2C"/>
    <w:rsid w:val="004C00A3"/>
    <w:rsid w:val="004C03B9"/>
    <w:rsid w:val="004C06C7"/>
    <w:rsid w:val="004C0C0A"/>
    <w:rsid w:val="004C0CCD"/>
    <w:rsid w:val="004C0D15"/>
    <w:rsid w:val="004C121F"/>
    <w:rsid w:val="004C139B"/>
    <w:rsid w:val="004C1530"/>
    <w:rsid w:val="004C15D4"/>
    <w:rsid w:val="004C1C3A"/>
    <w:rsid w:val="004C1CA6"/>
    <w:rsid w:val="004C1D25"/>
    <w:rsid w:val="004C1DED"/>
    <w:rsid w:val="004C214B"/>
    <w:rsid w:val="004C22A3"/>
    <w:rsid w:val="004C2352"/>
    <w:rsid w:val="004C2554"/>
    <w:rsid w:val="004C2555"/>
    <w:rsid w:val="004C26FF"/>
    <w:rsid w:val="004C2A9C"/>
    <w:rsid w:val="004C2BC3"/>
    <w:rsid w:val="004C2D28"/>
    <w:rsid w:val="004C31E1"/>
    <w:rsid w:val="004C359C"/>
    <w:rsid w:val="004C365D"/>
    <w:rsid w:val="004C36B3"/>
    <w:rsid w:val="004C3825"/>
    <w:rsid w:val="004C3909"/>
    <w:rsid w:val="004C3B3B"/>
    <w:rsid w:val="004C40B7"/>
    <w:rsid w:val="004C442A"/>
    <w:rsid w:val="004C4554"/>
    <w:rsid w:val="004C473E"/>
    <w:rsid w:val="004C49BF"/>
    <w:rsid w:val="004C4CEF"/>
    <w:rsid w:val="004C4EC8"/>
    <w:rsid w:val="004C501B"/>
    <w:rsid w:val="004C51D4"/>
    <w:rsid w:val="004C5613"/>
    <w:rsid w:val="004C5926"/>
    <w:rsid w:val="004C5B4F"/>
    <w:rsid w:val="004C5C4D"/>
    <w:rsid w:val="004C5CF9"/>
    <w:rsid w:val="004C5D8B"/>
    <w:rsid w:val="004C5E5E"/>
    <w:rsid w:val="004C5FB6"/>
    <w:rsid w:val="004C620A"/>
    <w:rsid w:val="004C65E5"/>
    <w:rsid w:val="004C663B"/>
    <w:rsid w:val="004C6792"/>
    <w:rsid w:val="004C68C9"/>
    <w:rsid w:val="004C6A68"/>
    <w:rsid w:val="004C6D7E"/>
    <w:rsid w:val="004C6D85"/>
    <w:rsid w:val="004C6F07"/>
    <w:rsid w:val="004C7075"/>
    <w:rsid w:val="004C715F"/>
    <w:rsid w:val="004C7A48"/>
    <w:rsid w:val="004C7D2D"/>
    <w:rsid w:val="004C7E95"/>
    <w:rsid w:val="004D0135"/>
    <w:rsid w:val="004D03F2"/>
    <w:rsid w:val="004D06FD"/>
    <w:rsid w:val="004D09B5"/>
    <w:rsid w:val="004D09D2"/>
    <w:rsid w:val="004D0D1A"/>
    <w:rsid w:val="004D1154"/>
    <w:rsid w:val="004D12E7"/>
    <w:rsid w:val="004D14BB"/>
    <w:rsid w:val="004D17AF"/>
    <w:rsid w:val="004D1B44"/>
    <w:rsid w:val="004D1EE7"/>
    <w:rsid w:val="004D1F0B"/>
    <w:rsid w:val="004D1FEF"/>
    <w:rsid w:val="004D214F"/>
    <w:rsid w:val="004D2385"/>
    <w:rsid w:val="004D24AC"/>
    <w:rsid w:val="004D2673"/>
    <w:rsid w:val="004D27EA"/>
    <w:rsid w:val="004D28EC"/>
    <w:rsid w:val="004D2A35"/>
    <w:rsid w:val="004D2A94"/>
    <w:rsid w:val="004D31A5"/>
    <w:rsid w:val="004D3277"/>
    <w:rsid w:val="004D36DD"/>
    <w:rsid w:val="004D3725"/>
    <w:rsid w:val="004D3A2E"/>
    <w:rsid w:val="004D3DCE"/>
    <w:rsid w:val="004D3FDD"/>
    <w:rsid w:val="004D4180"/>
    <w:rsid w:val="004D438A"/>
    <w:rsid w:val="004D459F"/>
    <w:rsid w:val="004D4655"/>
    <w:rsid w:val="004D498A"/>
    <w:rsid w:val="004D5021"/>
    <w:rsid w:val="004D529C"/>
    <w:rsid w:val="004D558A"/>
    <w:rsid w:val="004D5874"/>
    <w:rsid w:val="004D6432"/>
    <w:rsid w:val="004D648D"/>
    <w:rsid w:val="004D67BD"/>
    <w:rsid w:val="004D6AFA"/>
    <w:rsid w:val="004D6D2A"/>
    <w:rsid w:val="004D6F34"/>
    <w:rsid w:val="004D70C4"/>
    <w:rsid w:val="004D79E6"/>
    <w:rsid w:val="004D7A93"/>
    <w:rsid w:val="004D7EF7"/>
    <w:rsid w:val="004E0058"/>
    <w:rsid w:val="004E0088"/>
    <w:rsid w:val="004E01AF"/>
    <w:rsid w:val="004E01C0"/>
    <w:rsid w:val="004E021E"/>
    <w:rsid w:val="004E07F4"/>
    <w:rsid w:val="004E10F0"/>
    <w:rsid w:val="004E1120"/>
    <w:rsid w:val="004E135E"/>
    <w:rsid w:val="004E1504"/>
    <w:rsid w:val="004E1860"/>
    <w:rsid w:val="004E1A0F"/>
    <w:rsid w:val="004E1A4B"/>
    <w:rsid w:val="004E1A99"/>
    <w:rsid w:val="004E1AF5"/>
    <w:rsid w:val="004E1BEE"/>
    <w:rsid w:val="004E1E7B"/>
    <w:rsid w:val="004E1FA0"/>
    <w:rsid w:val="004E2129"/>
    <w:rsid w:val="004E2352"/>
    <w:rsid w:val="004E256F"/>
    <w:rsid w:val="004E2842"/>
    <w:rsid w:val="004E285E"/>
    <w:rsid w:val="004E2B1A"/>
    <w:rsid w:val="004E2B80"/>
    <w:rsid w:val="004E2D19"/>
    <w:rsid w:val="004E30FF"/>
    <w:rsid w:val="004E3784"/>
    <w:rsid w:val="004E3A62"/>
    <w:rsid w:val="004E4212"/>
    <w:rsid w:val="004E43CF"/>
    <w:rsid w:val="004E44A0"/>
    <w:rsid w:val="004E4970"/>
    <w:rsid w:val="004E4E8B"/>
    <w:rsid w:val="004E517B"/>
    <w:rsid w:val="004E56C4"/>
    <w:rsid w:val="004E5853"/>
    <w:rsid w:val="004E5B7E"/>
    <w:rsid w:val="004E5C61"/>
    <w:rsid w:val="004E5DE9"/>
    <w:rsid w:val="004E5F3F"/>
    <w:rsid w:val="004E6058"/>
    <w:rsid w:val="004E6264"/>
    <w:rsid w:val="004E64A8"/>
    <w:rsid w:val="004E6839"/>
    <w:rsid w:val="004E68F3"/>
    <w:rsid w:val="004E6AD7"/>
    <w:rsid w:val="004E6B7E"/>
    <w:rsid w:val="004E6CC4"/>
    <w:rsid w:val="004E6E57"/>
    <w:rsid w:val="004E72A3"/>
    <w:rsid w:val="004E744A"/>
    <w:rsid w:val="004E7579"/>
    <w:rsid w:val="004E767E"/>
    <w:rsid w:val="004E7B27"/>
    <w:rsid w:val="004F01F6"/>
    <w:rsid w:val="004F054A"/>
    <w:rsid w:val="004F07DA"/>
    <w:rsid w:val="004F1010"/>
    <w:rsid w:val="004F10F4"/>
    <w:rsid w:val="004F1298"/>
    <w:rsid w:val="004F15ED"/>
    <w:rsid w:val="004F1905"/>
    <w:rsid w:val="004F1D21"/>
    <w:rsid w:val="004F2006"/>
    <w:rsid w:val="004F2396"/>
    <w:rsid w:val="004F296E"/>
    <w:rsid w:val="004F2971"/>
    <w:rsid w:val="004F2A16"/>
    <w:rsid w:val="004F2BFB"/>
    <w:rsid w:val="004F2E02"/>
    <w:rsid w:val="004F2FE5"/>
    <w:rsid w:val="004F336D"/>
    <w:rsid w:val="004F358A"/>
    <w:rsid w:val="004F36FB"/>
    <w:rsid w:val="004F3B75"/>
    <w:rsid w:val="004F3BC2"/>
    <w:rsid w:val="004F3E52"/>
    <w:rsid w:val="004F3F12"/>
    <w:rsid w:val="004F3FD0"/>
    <w:rsid w:val="004F4033"/>
    <w:rsid w:val="004F47E4"/>
    <w:rsid w:val="004F49F1"/>
    <w:rsid w:val="004F4A22"/>
    <w:rsid w:val="004F4B8D"/>
    <w:rsid w:val="004F4C8F"/>
    <w:rsid w:val="004F4E1E"/>
    <w:rsid w:val="004F4EC4"/>
    <w:rsid w:val="004F55FA"/>
    <w:rsid w:val="004F5783"/>
    <w:rsid w:val="004F5F79"/>
    <w:rsid w:val="004F62B7"/>
    <w:rsid w:val="004F6461"/>
    <w:rsid w:val="004F667A"/>
    <w:rsid w:val="004F685D"/>
    <w:rsid w:val="004F6CC6"/>
    <w:rsid w:val="004F70C5"/>
    <w:rsid w:val="004F7140"/>
    <w:rsid w:val="004F7653"/>
    <w:rsid w:val="004F77B2"/>
    <w:rsid w:val="004F7814"/>
    <w:rsid w:val="004F7E5B"/>
    <w:rsid w:val="00500471"/>
    <w:rsid w:val="005004A9"/>
    <w:rsid w:val="00500647"/>
    <w:rsid w:val="005006C8"/>
    <w:rsid w:val="00500A62"/>
    <w:rsid w:val="00500A75"/>
    <w:rsid w:val="00500B74"/>
    <w:rsid w:val="00500DB8"/>
    <w:rsid w:val="0050128D"/>
    <w:rsid w:val="005013C5"/>
    <w:rsid w:val="00501571"/>
    <w:rsid w:val="00501656"/>
    <w:rsid w:val="0050190F"/>
    <w:rsid w:val="00501C3C"/>
    <w:rsid w:val="00501DF6"/>
    <w:rsid w:val="00501FC8"/>
    <w:rsid w:val="0050218A"/>
    <w:rsid w:val="00502424"/>
    <w:rsid w:val="00502707"/>
    <w:rsid w:val="00502D9E"/>
    <w:rsid w:val="00502EF0"/>
    <w:rsid w:val="00502F65"/>
    <w:rsid w:val="00502FE7"/>
    <w:rsid w:val="0050309A"/>
    <w:rsid w:val="0050332A"/>
    <w:rsid w:val="0050337B"/>
    <w:rsid w:val="00503551"/>
    <w:rsid w:val="0050363F"/>
    <w:rsid w:val="005036D2"/>
    <w:rsid w:val="00503883"/>
    <w:rsid w:val="00503C17"/>
    <w:rsid w:val="00503C2A"/>
    <w:rsid w:val="00503E45"/>
    <w:rsid w:val="005041E4"/>
    <w:rsid w:val="00504247"/>
    <w:rsid w:val="005042F5"/>
    <w:rsid w:val="00504300"/>
    <w:rsid w:val="00504505"/>
    <w:rsid w:val="00504AD4"/>
    <w:rsid w:val="00504D10"/>
    <w:rsid w:val="00505097"/>
    <w:rsid w:val="0050589A"/>
    <w:rsid w:val="005058B1"/>
    <w:rsid w:val="00505AC1"/>
    <w:rsid w:val="00505C76"/>
    <w:rsid w:val="005060E7"/>
    <w:rsid w:val="0050613E"/>
    <w:rsid w:val="0050622E"/>
    <w:rsid w:val="00506433"/>
    <w:rsid w:val="0050681F"/>
    <w:rsid w:val="0050695D"/>
    <w:rsid w:val="00506B42"/>
    <w:rsid w:val="00506DD4"/>
    <w:rsid w:val="00507351"/>
    <w:rsid w:val="005073E4"/>
    <w:rsid w:val="00507466"/>
    <w:rsid w:val="00507CB1"/>
    <w:rsid w:val="00507E77"/>
    <w:rsid w:val="005102B2"/>
    <w:rsid w:val="00510335"/>
    <w:rsid w:val="0051070B"/>
    <w:rsid w:val="00510E07"/>
    <w:rsid w:val="00511200"/>
    <w:rsid w:val="005114DC"/>
    <w:rsid w:val="00511CD8"/>
    <w:rsid w:val="005126E2"/>
    <w:rsid w:val="0051283C"/>
    <w:rsid w:val="005129A5"/>
    <w:rsid w:val="00512A9A"/>
    <w:rsid w:val="0051355A"/>
    <w:rsid w:val="0051367B"/>
    <w:rsid w:val="005136EC"/>
    <w:rsid w:val="00513971"/>
    <w:rsid w:val="00513D3E"/>
    <w:rsid w:val="00513FD5"/>
    <w:rsid w:val="0051413D"/>
    <w:rsid w:val="00514992"/>
    <w:rsid w:val="00514E67"/>
    <w:rsid w:val="00514E71"/>
    <w:rsid w:val="00514F70"/>
    <w:rsid w:val="00515210"/>
    <w:rsid w:val="005156C4"/>
    <w:rsid w:val="005156CD"/>
    <w:rsid w:val="005156EF"/>
    <w:rsid w:val="0051587D"/>
    <w:rsid w:val="00515BE4"/>
    <w:rsid w:val="00515E67"/>
    <w:rsid w:val="00516162"/>
    <w:rsid w:val="005161B2"/>
    <w:rsid w:val="00516365"/>
    <w:rsid w:val="0051659B"/>
    <w:rsid w:val="005169CA"/>
    <w:rsid w:val="005169E8"/>
    <w:rsid w:val="00516EF2"/>
    <w:rsid w:val="005174BF"/>
    <w:rsid w:val="005174C9"/>
    <w:rsid w:val="00517503"/>
    <w:rsid w:val="0051766B"/>
    <w:rsid w:val="0051769D"/>
    <w:rsid w:val="005178A3"/>
    <w:rsid w:val="005179D5"/>
    <w:rsid w:val="00517C1E"/>
    <w:rsid w:val="00517C5D"/>
    <w:rsid w:val="00517DEB"/>
    <w:rsid w:val="005201E6"/>
    <w:rsid w:val="005206C2"/>
    <w:rsid w:val="005207F2"/>
    <w:rsid w:val="0052088B"/>
    <w:rsid w:val="00520BD4"/>
    <w:rsid w:val="00520D42"/>
    <w:rsid w:val="00520EF9"/>
    <w:rsid w:val="00520F12"/>
    <w:rsid w:val="00520FDF"/>
    <w:rsid w:val="005210C3"/>
    <w:rsid w:val="00521465"/>
    <w:rsid w:val="00521C57"/>
    <w:rsid w:val="00521D8C"/>
    <w:rsid w:val="00521E42"/>
    <w:rsid w:val="005222A6"/>
    <w:rsid w:val="005226DE"/>
    <w:rsid w:val="0052288B"/>
    <w:rsid w:val="00522EF0"/>
    <w:rsid w:val="00523015"/>
    <w:rsid w:val="00523670"/>
    <w:rsid w:val="00523902"/>
    <w:rsid w:val="00523AA8"/>
    <w:rsid w:val="00524020"/>
    <w:rsid w:val="005244DD"/>
    <w:rsid w:val="005245D9"/>
    <w:rsid w:val="00524691"/>
    <w:rsid w:val="00524EAF"/>
    <w:rsid w:val="00525690"/>
    <w:rsid w:val="00525A54"/>
    <w:rsid w:val="00525CF8"/>
    <w:rsid w:val="005261D7"/>
    <w:rsid w:val="005262D3"/>
    <w:rsid w:val="0052676C"/>
    <w:rsid w:val="0052679D"/>
    <w:rsid w:val="00526941"/>
    <w:rsid w:val="00526A70"/>
    <w:rsid w:val="00526A86"/>
    <w:rsid w:val="00526C19"/>
    <w:rsid w:val="00527498"/>
    <w:rsid w:val="005274AE"/>
    <w:rsid w:val="0052750B"/>
    <w:rsid w:val="00527B4E"/>
    <w:rsid w:val="00527B67"/>
    <w:rsid w:val="005304DB"/>
    <w:rsid w:val="005308AC"/>
    <w:rsid w:val="00530A03"/>
    <w:rsid w:val="00530DA6"/>
    <w:rsid w:val="00530E34"/>
    <w:rsid w:val="0053130E"/>
    <w:rsid w:val="00531943"/>
    <w:rsid w:val="00531E6C"/>
    <w:rsid w:val="00531EED"/>
    <w:rsid w:val="00532395"/>
    <w:rsid w:val="0053243A"/>
    <w:rsid w:val="00532598"/>
    <w:rsid w:val="00532621"/>
    <w:rsid w:val="00532AB7"/>
    <w:rsid w:val="00532CDB"/>
    <w:rsid w:val="005333BF"/>
    <w:rsid w:val="0053355A"/>
    <w:rsid w:val="00533A40"/>
    <w:rsid w:val="00533F2F"/>
    <w:rsid w:val="005342BF"/>
    <w:rsid w:val="0053430E"/>
    <w:rsid w:val="0053445D"/>
    <w:rsid w:val="0053470F"/>
    <w:rsid w:val="00534750"/>
    <w:rsid w:val="00534CDB"/>
    <w:rsid w:val="00534E43"/>
    <w:rsid w:val="00535442"/>
    <w:rsid w:val="0053570F"/>
    <w:rsid w:val="00535A74"/>
    <w:rsid w:val="00535AE6"/>
    <w:rsid w:val="00535D06"/>
    <w:rsid w:val="00535DED"/>
    <w:rsid w:val="00535EF2"/>
    <w:rsid w:val="00535F71"/>
    <w:rsid w:val="00536371"/>
    <w:rsid w:val="0053648E"/>
    <w:rsid w:val="005364A5"/>
    <w:rsid w:val="00536712"/>
    <w:rsid w:val="0053680F"/>
    <w:rsid w:val="00536F54"/>
    <w:rsid w:val="0053700F"/>
    <w:rsid w:val="005370C8"/>
    <w:rsid w:val="00537508"/>
    <w:rsid w:val="00537633"/>
    <w:rsid w:val="00537E3C"/>
    <w:rsid w:val="0054001B"/>
    <w:rsid w:val="00540302"/>
    <w:rsid w:val="00540528"/>
    <w:rsid w:val="00540664"/>
    <w:rsid w:val="00540849"/>
    <w:rsid w:val="00540D43"/>
    <w:rsid w:val="005414F5"/>
    <w:rsid w:val="00541506"/>
    <w:rsid w:val="0054167E"/>
    <w:rsid w:val="00541A02"/>
    <w:rsid w:val="00541AA0"/>
    <w:rsid w:val="00541B0C"/>
    <w:rsid w:val="00541BD0"/>
    <w:rsid w:val="00541F5E"/>
    <w:rsid w:val="00541FF0"/>
    <w:rsid w:val="00542327"/>
    <w:rsid w:val="00542373"/>
    <w:rsid w:val="005428E5"/>
    <w:rsid w:val="00542C51"/>
    <w:rsid w:val="00542D38"/>
    <w:rsid w:val="00542DAE"/>
    <w:rsid w:val="00543177"/>
    <w:rsid w:val="005437CC"/>
    <w:rsid w:val="005437D9"/>
    <w:rsid w:val="00543CC1"/>
    <w:rsid w:val="00543E8A"/>
    <w:rsid w:val="00544508"/>
    <w:rsid w:val="00544A21"/>
    <w:rsid w:val="00544ABE"/>
    <w:rsid w:val="00544F6F"/>
    <w:rsid w:val="0054528E"/>
    <w:rsid w:val="005452A5"/>
    <w:rsid w:val="005459E9"/>
    <w:rsid w:val="00545C8C"/>
    <w:rsid w:val="00545EE5"/>
    <w:rsid w:val="00545F8A"/>
    <w:rsid w:val="005462AA"/>
    <w:rsid w:val="00546330"/>
    <w:rsid w:val="0054695C"/>
    <w:rsid w:val="00546C10"/>
    <w:rsid w:val="00546DBD"/>
    <w:rsid w:val="00546EBA"/>
    <w:rsid w:val="005472FC"/>
    <w:rsid w:val="005473CB"/>
    <w:rsid w:val="00547427"/>
    <w:rsid w:val="00547475"/>
    <w:rsid w:val="00547739"/>
    <w:rsid w:val="005477DA"/>
    <w:rsid w:val="005478C5"/>
    <w:rsid w:val="00547DC7"/>
    <w:rsid w:val="00550175"/>
    <w:rsid w:val="00550255"/>
    <w:rsid w:val="00550278"/>
    <w:rsid w:val="0055042F"/>
    <w:rsid w:val="00550527"/>
    <w:rsid w:val="00550960"/>
    <w:rsid w:val="00550A31"/>
    <w:rsid w:val="00550A87"/>
    <w:rsid w:val="00550AD8"/>
    <w:rsid w:val="00550B7C"/>
    <w:rsid w:val="00550E91"/>
    <w:rsid w:val="00551215"/>
    <w:rsid w:val="00551456"/>
    <w:rsid w:val="005514B9"/>
    <w:rsid w:val="00551554"/>
    <w:rsid w:val="00551575"/>
    <w:rsid w:val="005515E7"/>
    <w:rsid w:val="00551702"/>
    <w:rsid w:val="005521FD"/>
    <w:rsid w:val="00552355"/>
    <w:rsid w:val="0055248F"/>
    <w:rsid w:val="005525B7"/>
    <w:rsid w:val="005529A5"/>
    <w:rsid w:val="00553193"/>
    <w:rsid w:val="005531AF"/>
    <w:rsid w:val="005535B6"/>
    <w:rsid w:val="00553D1E"/>
    <w:rsid w:val="00553F7E"/>
    <w:rsid w:val="00554263"/>
    <w:rsid w:val="0055429A"/>
    <w:rsid w:val="005546F9"/>
    <w:rsid w:val="00554A48"/>
    <w:rsid w:val="00554B35"/>
    <w:rsid w:val="00554C35"/>
    <w:rsid w:val="00554D04"/>
    <w:rsid w:val="0055514E"/>
    <w:rsid w:val="005551B7"/>
    <w:rsid w:val="0055530F"/>
    <w:rsid w:val="0055543C"/>
    <w:rsid w:val="0055577A"/>
    <w:rsid w:val="00555B0A"/>
    <w:rsid w:val="00555EFC"/>
    <w:rsid w:val="005561EC"/>
    <w:rsid w:val="0055622A"/>
    <w:rsid w:val="00556315"/>
    <w:rsid w:val="005565D7"/>
    <w:rsid w:val="00556616"/>
    <w:rsid w:val="0055664C"/>
    <w:rsid w:val="00556B46"/>
    <w:rsid w:val="00556D31"/>
    <w:rsid w:val="00557114"/>
    <w:rsid w:val="00557175"/>
    <w:rsid w:val="00557507"/>
    <w:rsid w:val="0055774B"/>
    <w:rsid w:val="00557862"/>
    <w:rsid w:val="00557A37"/>
    <w:rsid w:val="00557BC4"/>
    <w:rsid w:val="00557DAB"/>
    <w:rsid w:val="00557E80"/>
    <w:rsid w:val="00557FC4"/>
    <w:rsid w:val="0056013D"/>
    <w:rsid w:val="00560493"/>
    <w:rsid w:val="0056053F"/>
    <w:rsid w:val="005606BB"/>
    <w:rsid w:val="0056091D"/>
    <w:rsid w:val="00560B76"/>
    <w:rsid w:val="005611E3"/>
    <w:rsid w:val="005611ED"/>
    <w:rsid w:val="00561650"/>
    <w:rsid w:val="00561CF0"/>
    <w:rsid w:val="00561DF8"/>
    <w:rsid w:val="0056203E"/>
    <w:rsid w:val="00562046"/>
    <w:rsid w:val="005620F5"/>
    <w:rsid w:val="0056226E"/>
    <w:rsid w:val="0056244D"/>
    <w:rsid w:val="005625CA"/>
    <w:rsid w:val="005627B0"/>
    <w:rsid w:val="00562C4E"/>
    <w:rsid w:val="00562C73"/>
    <w:rsid w:val="00562C7A"/>
    <w:rsid w:val="00562C87"/>
    <w:rsid w:val="00562C9E"/>
    <w:rsid w:val="00562CEA"/>
    <w:rsid w:val="0056301F"/>
    <w:rsid w:val="00563104"/>
    <w:rsid w:val="00563406"/>
    <w:rsid w:val="0056341A"/>
    <w:rsid w:val="0056357E"/>
    <w:rsid w:val="005635E4"/>
    <w:rsid w:val="005639E2"/>
    <w:rsid w:val="00563BA4"/>
    <w:rsid w:val="00563C27"/>
    <w:rsid w:val="00563CDC"/>
    <w:rsid w:val="005640BE"/>
    <w:rsid w:val="005641EF"/>
    <w:rsid w:val="0056438A"/>
    <w:rsid w:val="005644B7"/>
    <w:rsid w:val="00564601"/>
    <w:rsid w:val="00564A92"/>
    <w:rsid w:val="00565463"/>
    <w:rsid w:val="00565768"/>
    <w:rsid w:val="00565C02"/>
    <w:rsid w:val="00565CAE"/>
    <w:rsid w:val="00565E42"/>
    <w:rsid w:val="00566879"/>
    <w:rsid w:val="005668A7"/>
    <w:rsid w:val="00566AB1"/>
    <w:rsid w:val="00566B19"/>
    <w:rsid w:val="00566D9D"/>
    <w:rsid w:val="00567399"/>
    <w:rsid w:val="005673E9"/>
    <w:rsid w:val="005677AD"/>
    <w:rsid w:val="00567ABF"/>
    <w:rsid w:val="00567B5A"/>
    <w:rsid w:val="00567B62"/>
    <w:rsid w:val="00567FAB"/>
    <w:rsid w:val="00570231"/>
    <w:rsid w:val="00570332"/>
    <w:rsid w:val="00570341"/>
    <w:rsid w:val="005703D6"/>
    <w:rsid w:val="005704BA"/>
    <w:rsid w:val="005704EF"/>
    <w:rsid w:val="0057060D"/>
    <w:rsid w:val="00570621"/>
    <w:rsid w:val="005709EA"/>
    <w:rsid w:val="00570B51"/>
    <w:rsid w:val="00570B70"/>
    <w:rsid w:val="00570C58"/>
    <w:rsid w:val="00570DF5"/>
    <w:rsid w:val="00570F81"/>
    <w:rsid w:val="00571051"/>
    <w:rsid w:val="0057146F"/>
    <w:rsid w:val="00571DBB"/>
    <w:rsid w:val="00571EF4"/>
    <w:rsid w:val="005720EC"/>
    <w:rsid w:val="00572160"/>
    <w:rsid w:val="00572211"/>
    <w:rsid w:val="00572D88"/>
    <w:rsid w:val="005736A3"/>
    <w:rsid w:val="00573BE3"/>
    <w:rsid w:val="0057428C"/>
    <w:rsid w:val="0057449E"/>
    <w:rsid w:val="0057478C"/>
    <w:rsid w:val="00574E8B"/>
    <w:rsid w:val="00574F54"/>
    <w:rsid w:val="00574FD0"/>
    <w:rsid w:val="0057534A"/>
    <w:rsid w:val="00575516"/>
    <w:rsid w:val="005756D9"/>
    <w:rsid w:val="0057570F"/>
    <w:rsid w:val="0057588A"/>
    <w:rsid w:val="005758CA"/>
    <w:rsid w:val="00575911"/>
    <w:rsid w:val="005759C7"/>
    <w:rsid w:val="00575DF6"/>
    <w:rsid w:val="00575EB7"/>
    <w:rsid w:val="00576061"/>
    <w:rsid w:val="00576265"/>
    <w:rsid w:val="005762AE"/>
    <w:rsid w:val="005763B2"/>
    <w:rsid w:val="00576690"/>
    <w:rsid w:val="005767BC"/>
    <w:rsid w:val="005768BE"/>
    <w:rsid w:val="005769C6"/>
    <w:rsid w:val="00576BE4"/>
    <w:rsid w:val="00576C1D"/>
    <w:rsid w:val="005772A4"/>
    <w:rsid w:val="00577362"/>
    <w:rsid w:val="0057774D"/>
    <w:rsid w:val="005778E2"/>
    <w:rsid w:val="00577C12"/>
    <w:rsid w:val="00580398"/>
    <w:rsid w:val="005803B0"/>
    <w:rsid w:val="00580624"/>
    <w:rsid w:val="00580919"/>
    <w:rsid w:val="00580B50"/>
    <w:rsid w:val="00580C39"/>
    <w:rsid w:val="00580C45"/>
    <w:rsid w:val="00580DE8"/>
    <w:rsid w:val="00580E6A"/>
    <w:rsid w:val="00580E85"/>
    <w:rsid w:val="00581126"/>
    <w:rsid w:val="005812C0"/>
    <w:rsid w:val="00581E9D"/>
    <w:rsid w:val="00581EA0"/>
    <w:rsid w:val="00582369"/>
    <w:rsid w:val="005824F6"/>
    <w:rsid w:val="0058274F"/>
    <w:rsid w:val="005827DA"/>
    <w:rsid w:val="00582D48"/>
    <w:rsid w:val="00582D7C"/>
    <w:rsid w:val="00582F15"/>
    <w:rsid w:val="0058305F"/>
    <w:rsid w:val="005830A0"/>
    <w:rsid w:val="00583732"/>
    <w:rsid w:val="00583BDB"/>
    <w:rsid w:val="00583E2B"/>
    <w:rsid w:val="00584529"/>
    <w:rsid w:val="00584C69"/>
    <w:rsid w:val="00584E9D"/>
    <w:rsid w:val="00584FA6"/>
    <w:rsid w:val="00585133"/>
    <w:rsid w:val="00585574"/>
    <w:rsid w:val="00585628"/>
    <w:rsid w:val="00585705"/>
    <w:rsid w:val="00585A81"/>
    <w:rsid w:val="00585B30"/>
    <w:rsid w:val="00585FA6"/>
    <w:rsid w:val="00586455"/>
    <w:rsid w:val="0058671C"/>
    <w:rsid w:val="00586749"/>
    <w:rsid w:val="00586948"/>
    <w:rsid w:val="00586ACB"/>
    <w:rsid w:val="00587050"/>
    <w:rsid w:val="00587112"/>
    <w:rsid w:val="005873F3"/>
    <w:rsid w:val="00587A77"/>
    <w:rsid w:val="00587BA4"/>
    <w:rsid w:val="00587BD1"/>
    <w:rsid w:val="00587DC6"/>
    <w:rsid w:val="00587F60"/>
    <w:rsid w:val="00587FE6"/>
    <w:rsid w:val="00590060"/>
    <w:rsid w:val="0059080E"/>
    <w:rsid w:val="0059095B"/>
    <w:rsid w:val="0059098E"/>
    <w:rsid w:val="00590B1B"/>
    <w:rsid w:val="00590B27"/>
    <w:rsid w:val="00590C0F"/>
    <w:rsid w:val="00590CD6"/>
    <w:rsid w:val="00590D14"/>
    <w:rsid w:val="00590F8C"/>
    <w:rsid w:val="0059121D"/>
    <w:rsid w:val="00591587"/>
    <w:rsid w:val="00591656"/>
    <w:rsid w:val="005917E9"/>
    <w:rsid w:val="005919D1"/>
    <w:rsid w:val="005919FD"/>
    <w:rsid w:val="00591A60"/>
    <w:rsid w:val="00591C07"/>
    <w:rsid w:val="00591E09"/>
    <w:rsid w:val="00592142"/>
    <w:rsid w:val="0059219C"/>
    <w:rsid w:val="005921FC"/>
    <w:rsid w:val="00592438"/>
    <w:rsid w:val="00592636"/>
    <w:rsid w:val="005928ED"/>
    <w:rsid w:val="00592ED2"/>
    <w:rsid w:val="00592F28"/>
    <w:rsid w:val="005930EE"/>
    <w:rsid w:val="00593500"/>
    <w:rsid w:val="00593519"/>
    <w:rsid w:val="0059369D"/>
    <w:rsid w:val="005937FD"/>
    <w:rsid w:val="00593C0A"/>
    <w:rsid w:val="00593CAE"/>
    <w:rsid w:val="00593D0A"/>
    <w:rsid w:val="00593DC5"/>
    <w:rsid w:val="00593F37"/>
    <w:rsid w:val="005940F1"/>
    <w:rsid w:val="0059429F"/>
    <w:rsid w:val="005942B0"/>
    <w:rsid w:val="005943FA"/>
    <w:rsid w:val="0059458A"/>
    <w:rsid w:val="005945A5"/>
    <w:rsid w:val="00594625"/>
    <w:rsid w:val="0059472C"/>
    <w:rsid w:val="00594CD4"/>
    <w:rsid w:val="005951CC"/>
    <w:rsid w:val="005951FA"/>
    <w:rsid w:val="00595736"/>
    <w:rsid w:val="00595867"/>
    <w:rsid w:val="00595A54"/>
    <w:rsid w:val="00595DE4"/>
    <w:rsid w:val="00596758"/>
    <w:rsid w:val="00596A13"/>
    <w:rsid w:val="00596ECD"/>
    <w:rsid w:val="00596F57"/>
    <w:rsid w:val="00596FA4"/>
    <w:rsid w:val="00597099"/>
    <w:rsid w:val="005971F4"/>
    <w:rsid w:val="0059751F"/>
    <w:rsid w:val="00597771"/>
    <w:rsid w:val="0059790C"/>
    <w:rsid w:val="0059796B"/>
    <w:rsid w:val="00597E51"/>
    <w:rsid w:val="005A01AD"/>
    <w:rsid w:val="005A02BB"/>
    <w:rsid w:val="005A0427"/>
    <w:rsid w:val="005A0649"/>
    <w:rsid w:val="005A06C5"/>
    <w:rsid w:val="005A0807"/>
    <w:rsid w:val="005A086D"/>
    <w:rsid w:val="005A0B25"/>
    <w:rsid w:val="005A0B99"/>
    <w:rsid w:val="005A1147"/>
    <w:rsid w:val="005A1233"/>
    <w:rsid w:val="005A14B0"/>
    <w:rsid w:val="005A156D"/>
    <w:rsid w:val="005A1690"/>
    <w:rsid w:val="005A175E"/>
    <w:rsid w:val="005A18EE"/>
    <w:rsid w:val="005A1B92"/>
    <w:rsid w:val="005A1C7A"/>
    <w:rsid w:val="005A1C99"/>
    <w:rsid w:val="005A1DDB"/>
    <w:rsid w:val="005A228D"/>
    <w:rsid w:val="005A23A8"/>
    <w:rsid w:val="005A27B2"/>
    <w:rsid w:val="005A2800"/>
    <w:rsid w:val="005A2E77"/>
    <w:rsid w:val="005A33B3"/>
    <w:rsid w:val="005A3CB7"/>
    <w:rsid w:val="005A3E1F"/>
    <w:rsid w:val="005A3EDC"/>
    <w:rsid w:val="005A3F37"/>
    <w:rsid w:val="005A4084"/>
    <w:rsid w:val="005A42C8"/>
    <w:rsid w:val="005A4E23"/>
    <w:rsid w:val="005A50D8"/>
    <w:rsid w:val="005A5533"/>
    <w:rsid w:val="005A5645"/>
    <w:rsid w:val="005A572C"/>
    <w:rsid w:val="005A5935"/>
    <w:rsid w:val="005A5955"/>
    <w:rsid w:val="005A59FD"/>
    <w:rsid w:val="005A5DCF"/>
    <w:rsid w:val="005A5E12"/>
    <w:rsid w:val="005A5E89"/>
    <w:rsid w:val="005A5FC5"/>
    <w:rsid w:val="005A6038"/>
    <w:rsid w:val="005A6048"/>
    <w:rsid w:val="005A6139"/>
    <w:rsid w:val="005A6443"/>
    <w:rsid w:val="005A6458"/>
    <w:rsid w:val="005A6B57"/>
    <w:rsid w:val="005A6F2E"/>
    <w:rsid w:val="005A717C"/>
    <w:rsid w:val="005A730B"/>
    <w:rsid w:val="005A753A"/>
    <w:rsid w:val="005B0299"/>
    <w:rsid w:val="005B02FF"/>
    <w:rsid w:val="005B0358"/>
    <w:rsid w:val="005B0496"/>
    <w:rsid w:val="005B0660"/>
    <w:rsid w:val="005B08B4"/>
    <w:rsid w:val="005B0941"/>
    <w:rsid w:val="005B0A32"/>
    <w:rsid w:val="005B0D6A"/>
    <w:rsid w:val="005B0DAD"/>
    <w:rsid w:val="005B0E23"/>
    <w:rsid w:val="005B0F14"/>
    <w:rsid w:val="005B0F65"/>
    <w:rsid w:val="005B1637"/>
    <w:rsid w:val="005B16F3"/>
    <w:rsid w:val="005B17E3"/>
    <w:rsid w:val="005B1B2B"/>
    <w:rsid w:val="005B1E44"/>
    <w:rsid w:val="005B1F8C"/>
    <w:rsid w:val="005B20D3"/>
    <w:rsid w:val="005B2443"/>
    <w:rsid w:val="005B2792"/>
    <w:rsid w:val="005B27A4"/>
    <w:rsid w:val="005B282F"/>
    <w:rsid w:val="005B2B54"/>
    <w:rsid w:val="005B2B55"/>
    <w:rsid w:val="005B2BE1"/>
    <w:rsid w:val="005B2D09"/>
    <w:rsid w:val="005B31F4"/>
    <w:rsid w:val="005B3357"/>
    <w:rsid w:val="005B3492"/>
    <w:rsid w:val="005B38E5"/>
    <w:rsid w:val="005B3A15"/>
    <w:rsid w:val="005B3A4B"/>
    <w:rsid w:val="005B3BAD"/>
    <w:rsid w:val="005B3EBA"/>
    <w:rsid w:val="005B3F00"/>
    <w:rsid w:val="005B3F84"/>
    <w:rsid w:val="005B4073"/>
    <w:rsid w:val="005B4304"/>
    <w:rsid w:val="005B47ED"/>
    <w:rsid w:val="005B4A2F"/>
    <w:rsid w:val="005B4A3C"/>
    <w:rsid w:val="005B521F"/>
    <w:rsid w:val="005B5495"/>
    <w:rsid w:val="005B5918"/>
    <w:rsid w:val="005B5B1E"/>
    <w:rsid w:val="005B5EE1"/>
    <w:rsid w:val="005B5FB5"/>
    <w:rsid w:val="005B60C5"/>
    <w:rsid w:val="005B6225"/>
    <w:rsid w:val="005B625D"/>
    <w:rsid w:val="005B6A92"/>
    <w:rsid w:val="005B6BB9"/>
    <w:rsid w:val="005B6BBE"/>
    <w:rsid w:val="005B6C23"/>
    <w:rsid w:val="005B6ED4"/>
    <w:rsid w:val="005B7348"/>
    <w:rsid w:val="005B7518"/>
    <w:rsid w:val="005B75AB"/>
    <w:rsid w:val="005B76C6"/>
    <w:rsid w:val="005B7756"/>
    <w:rsid w:val="005B77D4"/>
    <w:rsid w:val="005B78CF"/>
    <w:rsid w:val="005B7CA3"/>
    <w:rsid w:val="005C0167"/>
    <w:rsid w:val="005C0296"/>
    <w:rsid w:val="005C0872"/>
    <w:rsid w:val="005C092D"/>
    <w:rsid w:val="005C12FC"/>
    <w:rsid w:val="005C1324"/>
    <w:rsid w:val="005C15B4"/>
    <w:rsid w:val="005C1FCB"/>
    <w:rsid w:val="005C23B5"/>
    <w:rsid w:val="005C24F6"/>
    <w:rsid w:val="005C2514"/>
    <w:rsid w:val="005C2813"/>
    <w:rsid w:val="005C2A84"/>
    <w:rsid w:val="005C2AE8"/>
    <w:rsid w:val="005C2C53"/>
    <w:rsid w:val="005C2CE7"/>
    <w:rsid w:val="005C2E73"/>
    <w:rsid w:val="005C2F50"/>
    <w:rsid w:val="005C30C2"/>
    <w:rsid w:val="005C3182"/>
    <w:rsid w:val="005C3C9F"/>
    <w:rsid w:val="005C3D7C"/>
    <w:rsid w:val="005C3E9A"/>
    <w:rsid w:val="005C407E"/>
    <w:rsid w:val="005C436B"/>
    <w:rsid w:val="005C4597"/>
    <w:rsid w:val="005C476C"/>
    <w:rsid w:val="005C4858"/>
    <w:rsid w:val="005C487A"/>
    <w:rsid w:val="005C4A69"/>
    <w:rsid w:val="005C4E26"/>
    <w:rsid w:val="005C50CE"/>
    <w:rsid w:val="005C5324"/>
    <w:rsid w:val="005C54B9"/>
    <w:rsid w:val="005C55B3"/>
    <w:rsid w:val="005C5623"/>
    <w:rsid w:val="005C5EF4"/>
    <w:rsid w:val="005C6143"/>
    <w:rsid w:val="005C6934"/>
    <w:rsid w:val="005C6D2F"/>
    <w:rsid w:val="005C6DD3"/>
    <w:rsid w:val="005C7110"/>
    <w:rsid w:val="005C7605"/>
    <w:rsid w:val="005C768D"/>
    <w:rsid w:val="005C7763"/>
    <w:rsid w:val="005C77DA"/>
    <w:rsid w:val="005C786B"/>
    <w:rsid w:val="005C7CE0"/>
    <w:rsid w:val="005D0099"/>
    <w:rsid w:val="005D01A1"/>
    <w:rsid w:val="005D01A3"/>
    <w:rsid w:val="005D0C9F"/>
    <w:rsid w:val="005D0E93"/>
    <w:rsid w:val="005D0EF6"/>
    <w:rsid w:val="005D0FF7"/>
    <w:rsid w:val="005D10A0"/>
    <w:rsid w:val="005D1723"/>
    <w:rsid w:val="005D1E09"/>
    <w:rsid w:val="005D2011"/>
    <w:rsid w:val="005D254C"/>
    <w:rsid w:val="005D27A4"/>
    <w:rsid w:val="005D2C2A"/>
    <w:rsid w:val="005D2D27"/>
    <w:rsid w:val="005D2DE2"/>
    <w:rsid w:val="005D2F20"/>
    <w:rsid w:val="005D3D80"/>
    <w:rsid w:val="005D400C"/>
    <w:rsid w:val="005D4312"/>
    <w:rsid w:val="005D4754"/>
    <w:rsid w:val="005D4848"/>
    <w:rsid w:val="005D4869"/>
    <w:rsid w:val="005D48D9"/>
    <w:rsid w:val="005D4911"/>
    <w:rsid w:val="005D4BED"/>
    <w:rsid w:val="005D4E34"/>
    <w:rsid w:val="005D4EB9"/>
    <w:rsid w:val="005D51AF"/>
    <w:rsid w:val="005D52AE"/>
    <w:rsid w:val="005D52FB"/>
    <w:rsid w:val="005D53C1"/>
    <w:rsid w:val="005D5591"/>
    <w:rsid w:val="005D5BCF"/>
    <w:rsid w:val="005D621B"/>
    <w:rsid w:val="005D62D2"/>
    <w:rsid w:val="005D62FC"/>
    <w:rsid w:val="005D665B"/>
    <w:rsid w:val="005D6B35"/>
    <w:rsid w:val="005D71EC"/>
    <w:rsid w:val="005D7266"/>
    <w:rsid w:val="005E09CB"/>
    <w:rsid w:val="005E09DE"/>
    <w:rsid w:val="005E0A30"/>
    <w:rsid w:val="005E0E7C"/>
    <w:rsid w:val="005E1340"/>
    <w:rsid w:val="005E18F7"/>
    <w:rsid w:val="005E1A8C"/>
    <w:rsid w:val="005E1D25"/>
    <w:rsid w:val="005E1DBF"/>
    <w:rsid w:val="005E1DEE"/>
    <w:rsid w:val="005E1F20"/>
    <w:rsid w:val="005E1FBA"/>
    <w:rsid w:val="005E2185"/>
    <w:rsid w:val="005E2526"/>
    <w:rsid w:val="005E2604"/>
    <w:rsid w:val="005E284E"/>
    <w:rsid w:val="005E29CA"/>
    <w:rsid w:val="005E2D15"/>
    <w:rsid w:val="005E2F40"/>
    <w:rsid w:val="005E3318"/>
    <w:rsid w:val="005E3A59"/>
    <w:rsid w:val="005E3EA3"/>
    <w:rsid w:val="005E466B"/>
    <w:rsid w:val="005E4D5C"/>
    <w:rsid w:val="005E4D66"/>
    <w:rsid w:val="005E4FF6"/>
    <w:rsid w:val="005E53B5"/>
    <w:rsid w:val="005E5412"/>
    <w:rsid w:val="005E5583"/>
    <w:rsid w:val="005E55E3"/>
    <w:rsid w:val="005E55FA"/>
    <w:rsid w:val="005E5687"/>
    <w:rsid w:val="005E58DE"/>
    <w:rsid w:val="005E58FE"/>
    <w:rsid w:val="005E662F"/>
    <w:rsid w:val="005E671B"/>
    <w:rsid w:val="005E6868"/>
    <w:rsid w:val="005E68F5"/>
    <w:rsid w:val="005E6E30"/>
    <w:rsid w:val="005E6EE3"/>
    <w:rsid w:val="005E6EFE"/>
    <w:rsid w:val="005E7082"/>
    <w:rsid w:val="005E711E"/>
    <w:rsid w:val="005E713E"/>
    <w:rsid w:val="005E777F"/>
    <w:rsid w:val="005E77C8"/>
    <w:rsid w:val="005E7F24"/>
    <w:rsid w:val="005F0399"/>
    <w:rsid w:val="005F03DF"/>
    <w:rsid w:val="005F067B"/>
    <w:rsid w:val="005F0CC1"/>
    <w:rsid w:val="005F0FBD"/>
    <w:rsid w:val="005F136F"/>
    <w:rsid w:val="005F166E"/>
    <w:rsid w:val="005F168D"/>
    <w:rsid w:val="005F1BF4"/>
    <w:rsid w:val="005F1F60"/>
    <w:rsid w:val="005F216F"/>
    <w:rsid w:val="005F221F"/>
    <w:rsid w:val="005F2236"/>
    <w:rsid w:val="005F23FA"/>
    <w:rsid w:val="005F2439"/>
    <w:rsid w:val="005F2755"/>
    <w:rsid w:val="005F2C7D"/>
    <w:rsid w:val="005F2F26"/>
    <w:rsid w:val="005F30E9"/>
    <w:rsid w:val="005F3102"/>
    <w:rsid w:val="005F338F"/>
    <w:rsid w:val="005F3C72"/>
    <w:rsid w:val="005F3F74"/>
    <w:rsid w:val="005F424B"/>
    <w:rsid w:val="005F437A"/>
    <w:rsid w:val="005F4574"/>
    <w:rsid w:val="005F46FB"/>
    <w:rsid w:val="005F4779"/>
    <w:rsid w:val="005F4932"/>
    <w:rsid w:val="005F4E0C"/>
    <w:rsid w:val="005F55EA"/>
    <w:rsid w:val="005F562F"/>
    <w:rsid w:val="005F571F"/>
    <w:rsid w:val="005F583D"/>
    <w:rsid w:val="005F5923"/>
    <w:rsid w:val="005F5B4C"/>
    <w:rsid w:val="005F60FB"/>
    <w:rsid w:val="005F6335"/>
    <w:rsid w:val="005F63C5"/>
    <w:rsid w:val="005F6416"/>
    <w:rsid w:val="005F66D0"/>
    <w:rsid w:val="005F690B"/>
    <w:rsid w:val="005F693F"/>
    <w:rsid w:val="005F6AFF"/>
    <w:rsid w:val="005F6E1F"/>
    <w:rsid w:val="005F6F0F"/>
    <w:rsid w:val="005F7056"/>
    <w:rsid w:val="005F7138"/>
    <w:rsid w:val="005F74C3"/>
    <w:rsid w:val="005F7764"/>
    <w:rsid w:val="005F7896"/>
    <w:rsid w:val="005F7AAF"/>
    <w:rsid w:val="005F7B44"/>
    <w:rsid w:val="005F7BCF"/>
    <w:rsid w:val="005F7DF1"/>
    <w:rsid w:val="005F7EB3"/>
    <w:rsid w:val="00600236"/>
    <w:rsid w:val="006004A9"/>
    <w:rsid w:val="00600626"/>
    <w:rsid w:val="006006A6"/>
    <w:rsid w:val="00600960"/>
    <w:rsid w:val="006009B6"/>
    <w:rsid w:val="00600C39"/>
    <w:rsid w:val="00600DB5"/>
    <w:rsid w:val="00600EC8"/>
    <w:rsid w:val="0060121C"/>
    <w:rsid w:val="006013B0"/>
    <w:rsid w:val="00601712"/>
    <w:rsid w:val="0060194F"/>
    <w:rsid w:val="00601D52"/>
    <w:rsid w:val="0060206E"/>
    <w:rsid w:val="006021CA"/>
    <w:rsid w:val="00602274"/>
    <w:rsid w:val="0060292B"/>
    <w:rsid w:val="00602964"/>
    <w:rsid w:val="00602A29"/>
    <w:rsid w:val="00602C00"/>
    <w:rsid w:val="006031DE"/>
    <w:rsid w:val="00603377"/>
    <w:rsid w:val="00603396"/>
    <w:rsid w:val="006033D5"/>
    <w:rsid w:val="00603546"/>
    <w:rsid w:val="0060384D"/>
    <w:rsid w:val="00603DBD"/>
    <w:rsid w:val="00603DC5"/>
    <w:rsid w:val="00603E0C"/>
    <w:rsid w:val="006041F3"/>
    <w:rsid w:val="0060423E"/>
    <w:rsid w:val="006044DE"/>
    <w:rsid w:val="00604886"/>
    <w:rsid w:val="006049E9"/>
    <w:rsid w:val="006049FB"/>
    <w:rsid w:val="00604C1C"/>
    <w:rsid w:val="00604EB4"/>
    <w:rsid w:val="0060515E"/>
    <w:rsid w:val="006051C4"/>
    <w:rsid w:val="00605564"/>
    <w:rsid w:val="00605935"/>
    <w:rsid w:val="00605B17"/>
    <w:rsid w:val="00605B9D"/>
    <w:rsid w:val="00605BA7"/>
    <w:rsid w:val="00605BDC"/>
    <w:rsid w:val="00605E87"/>
    <w:rsid w:val="00606380"/>
    <w:rsid w:val="0060734D"/>
    <w:rsid w:val="0060751B"/>
    <w:rsid w:val="006079F6"/>
    <w:rsid w:val="00607C3C"/>
    <w:rsid w:val="00610841"/>
    <w:rsid w:val="0061085A"/>
    <w:rsid w:val="00610B5E"/>
    <w:rsid w:val="00610E99"/>
    <w:rsid w:val="00611067"/>
    <w:rsid w:val="0061137D"/>
    <w:rsid w:val="00611556"/>
    <w:rsid w:val="00611AC0"/>
    <w:rsid w:val="00611BA4"/>
    <w:rsid w:val="00611BC2"/>
    <w:rsid w:val="00611CA9"/>
    <w:rsid w:val="00611D91"/>
    <w:rsid w:val="0061222E"/>
    <w:rsid w:val="00612380"/>
    <w:rsid w:val="006124F6"/>
    <w:rsid w:val="006126DA"/>
    <w:rsid w:val="006127D8"/>
    <w:rsid w:val="0061290E"/>
    <w:rsid w:val="00612BB9"/>
    <w:rsid w:val="00612C03"/>
    <w:rsid w:val="00612CAF"/>
    <w:rsid w:val="00612CE0"/>
    <w:rsid w:val="006131E2"/>
    <w:rsid w:val="0061330D"/>
    <w:rsid w:val="006138ED"/>
    <w:rsid w:val="00613C13"/>
    <w:rsid w:val="00613CB0"/>
    <w:rsid w:val="00613EE3"/>
    <w:rsid w:val="00614607"/>
    <w:rsid w:val="006146BC"/>
    <w:rsid w:val="0061474F"/>
    <w:rsid w:val="00614C9F"/>
    <w:rsid w:val="00615401"/>
    <w:rsid w:val="006154AD"/>
    <w:rsid w:val="00615518"/>
    <w:rsid w:val="0061589F"/>
    <w:rsid w:val="00615E24"/>
    <w:rsid w:val="00615F58"/>
    <w:rsid w:val="0061613F"/>
    <w:rsid w:val="006164B7"/>
    <w:rsid w:val="00616697"/>
    <w:rsid w:val="00616E7A"/>
    <w:rsid w:val="00616F44"/>
    <w:rsid w:val="00616FA8"/>
    <w:rsid w:val="00616FAF"/>
    <w:rsid w:val="00616FD5"/>
    <w:rsid w:val="0061702E"/>
    <w:rsid w:val="00617196"/>
    <w:rsid w:val="0061732A"/>
    <w:rsid w:val="00617397"/>
    <w:rsid w:val="00617534"/>
    <w:rsid w:val="006178F1"/>
    <w:rsid w:val="00617906"/>
    <w:rsid w:val="0061792C"/>
    <w:rsid w:val="00617B53"/>
    <w:rsid w:val="0062001D"/>
    <w:rsid w:val="006202DB"/>
    <w:rsid w:val="0062039C"/>
    <w:rsid w:val="0062072B"/>
    <w:rsid w:val="006212EE"/>
    <w:rsid w:val="00621635"/>
    <w:rsid w:val="00621D64"/>
    <w:rsid w:val="0062217E"/>
    <w:rsid w:val="006222FA"/>
    <w:rsid w:val="00622338"/>
    <w:rsid w:val="006223F7"/>
    <w:rsid w:val="00622727"/>
    <w:rsid w:val="00622A13"/>
    <w:rsid w:val="00622D1F"/>
    <w:rsid w:val="00623014"/>
    <w:rsid w:val="0062310A"/>
    <w:rsid w:val="00623134"/>
    <w:rsid w:val="00623150"/>
    <w:rsid w:val="00623271"/>
    <w:rsid w:val="0062397A"/>
    <w:rsid w:val="00623AEB"/>
    <w:rsid w:val="00623C06"/>
    <w:rsid w:val="00623DA0"/>
    <w:rsid w:val="00623F9A"/>
    <w:rsid w:val="006244B8"/>
    <w:rsid w:val="006248E2"/>
    <w:rsid w:val="00625077"/>
    <w:rsid w:val="00625112"/>
    <w:rsid w:val="0062556A"/>
    <w:rsid w:val="006255D5"/>
    <w:rsid w:val="00625C02"/>
    <w:rsid w:val="00625D32"/>
    <w:rsid w:val="00625D99"/>
    <w:rsid w:val="006263D6"/>
    <w:rsid w:val="00626C01"/>
    <w:rsid w:val="00626C06"/>
    <w:rsid w:val="00626E23"/>
    <w:rsid w:val="00626F9C"/>
    <w:rsid w:val="006273EC"/>
    <w:rsid w:val="00627955"/>
    <w:rsid w:val="00627A96"/>
    <w:rsid w:val="00627AAF"/>
    <w:rsid w:val="00627E7B"/>
    <w:rsid w:val="00630140"/>
    <w:rsid w:val="00630580"/>
    <w:rsid w:val="00630645"/>
    <w:rsid w:val="00630890"/>
    <w:rsid w:val="00630A3B"/>
    <w:rsid w:val="00630C7B"/>
    <w:rsid w:val="0063143B"/>
    <w:rsid w:val="00631755"/>
    <w:rsid w:val="006318F9"/>
    <w:rsid w:val="00631919"/>
    <w:rsid w:val="00631C2E"/>
    <w:rsid w:val="0063208A"/>
    <w:rsid w:val="00632429"/>
    <w:rsid w:val="00632ACA"/>
    <w:rsid w:val="00632C0E"/>
    <w:rsid w:val="00632EA7"/>
    <w:rsid w:val="00632F80"/>
    <w:rsid w:val="00632F8E"/>
    <w:rsid w:val="00633500"/>
    <w:rsid w:val="00633A9E"/>
    <w:rsid w:val="00633CEC"/>
    <w:rsid w:val="00633E69"/>
    <w:rsid w:val="00633E7C"/>
    <w:rsid w:val="00633EDA"/>
    <w:rsid w:val="00634539"/>
    <w:rsid w:val="006346F6"/>
    <w:rsid w:val="006349F3"/>
    <w:rsid w:val="00634A82"/>
    <w:rsid w:val="00634A8D"/>
    <w:rsid w:val="00634C7C"/>
    <w:rsid w:val="00635171"/>
    <w:rsid w:val="006352D4"/>
    <w:rsid w:val="006353B7"/>
    <w:rsid w:val="00635626"/>
    <w:rsid w:val="00635654"/>
    <w:rsid w:val="0063571E"/>
    <w:rsid w:val="0063575B"/>
    <w:rsid w:val="00635869"/>
    <w:rsid w:val="00635B48"/>
    <w:rsid w:val="00635C34"/>
    <w:rsid w:val="00635D9E"/>
    <w:rsid w:val="00635E8C"/>
    <w:rsid w:val="006369DD"/>
    <w:rsid w:val="00636AA1"/>
    <w:rsid w:val="00636D37"/>
    <w:rsid w:val="00636F19"/>
    <w:rsid w:val="00637359"/>
    <w:rsid w:val="00637973"/>
    <w:rsid w:val="00637B4B"/>
    <w:rsid w:val="00637B9C"/>
    <w:rsid w:val="00637BD1"/>
    <w:rsid w:val="00637C28"/>
    <w:rsid w:val="00637E71"/>
    <w:rsid w:val="00637EC8"/>
    <w:rsid w:val="0064011A"/>
    <w:rsid w:val="00640272"/>
    <w:rsid w:val="00640790"/>
    <w:rsid w:val="0064081B"/>
    <w:rsid w:val="006409BF"/>
    <w:rsid w:val="00640A19"/>
    <w:rsid w:val="00640D43"/>
    <w:rsid w:val="00640E10"/>
    <w:rsid w:val="0064133C"/>
    <w:rsid w:val="00641B48"/>
    <w:rsid w:val="00641CB3"/>
    <w:rsid w:val="006420A1"/>
    <w:rsid w:val="0064292F"/>
    <w:rsid w:val="00642C0E"/>
    <w:rsid w:val="00642DDE"/>
    <w:rsid w:val="006430ED"/>
    <w:rsid w:val="00643153"/>
    <w:rsid w:val="0064318C"/>
    <w:rsid w:val="0064353C"/>
    <w:rsid w:val="006436FC"/>
    <w:rsid w:val="00643A72"/>
    <w:rsid w:val="00643C35"/>
    <w:rsid w:val="00643D0D"/>
    <w:rsid w:val="00643DED"/>
    <w:rsid w:val="00644086"/>
    <w:rsid w:val="00644146"/>
    <w:rsid w:val="00644457"/>
    <w:rsid w:val="006444FE"/>
    <w:rsid w:val="0064468A"/>
    <w:rsid w:val="00644833"/>
    <w:rsid w:val="00644A03"/>
    <w:rsid w:val="00644C80"/>
    <w:rsid w:val="00645108"/>
    <w:rsid w:val="00645299"/>
    <w:rsid w:val="0064577E"/>
    <w:rsid w:val="0064598A"/>
    <w:rsid w:val="00645D72"/>
    <w:rsid w:val="00645E74"/>
    <w:rsid w:val="00645EA6"/>
    <w:rsid w:val="00646071"/>
    <w:rsid w:val="0064638F"/>
    <w:rsid w:val="00646851"/>
    <w:rsid w:val="0064696C"/>
    <w:rsid w:val="00646B20"/>
    <w:rsid w:val="00647127"/>
    <w:rsid w:val="006472E4"/>
    <w:rsid w:val="0064732B"/>
    <w:rsid w:val="00647C03"/>
    <w:rsid w:val="00647CCD"/>
    <w:rsid w:val="00647D5D"/>
    <w:rsid w:val="00647E0F"/>
    <w:rsid w:val="00650369"/>
    <w:rsid w:val="006509C9"/>
    <w:rsid w:val="006509CC"/>
    <w:rsid w:val="00650B5C"/>
    <w:rsid w:val="00650D3B"/>
    <w:rsid w:val="00650F48"/>
    <w:rsid w:val="0065151C"/>
    <w:rsid w:val="0065181B"/>
    <w:rsid w:val="00651996"/>
    <w:rsid w:val="00651C4D"/>
    <w:rsid w:val="00651E56"/>
    <w:rsid w:val="006520A6"/>
    <w:rsid w:val="006522AD"/>
    <w:rsid w:val="00652497"/>
    <w:rsid w:val="00652537"/>
    <w:rsid w:val="006529B5"/>
    <w:rsid w:val="006529CB"/>
    <w:rsid w:val="00652D4A"/>
    <w:rsid w:val="0065362C"/>
    <w:rsid w:val="00653704"/>
    <w:rsid w:val="00653ABA"/>
    <w:rsid w:val="00653AFC"/>
    <w:rsid w:val="00653B25"/>
    <w:rsid w:val="006540F3"/>
    <w:rsid w:val="0065418A"/>
    <w:rsid w:val="006544D0"/>
    <w:rsid w:val="00654630"/>
    <w:rsid w:val="00654863"/>
    <w:rsid w:val="006548CD"/>
    <w:rsid w:val="006548E0"/>
    <w:rsid w:val="00654BFB"/>
    <w:rsid w:val="00654E02"/>
    <w:rsid w:val="00655067"/>
    <w:rsid w:val="00655223"/>
    <w:rsid w:val="006556AA"/>
    <w:rsid w:val="006558AA"/>
    <w:rsid w:val="00655F7B"/>
    <w:rsid w:val="00656078"/>
    <w:rsid w:val="0065617B"/>
    <w:rsid w:val="006561A3"/>
    <w:rsid w:val="00656B77"/>
    <w:rsid w:val="00656E47"/>
    <w:rsid w:val="006571DE"/>
    <w:rsid w:val="0065755D"/>
    <w:rsid w:val="0065760E"/>
    <w:rsid w:val="006577EB"/>
    <w:rsid w:val="0065792E"/>
    <w:rsid w:val="00657976"/>
    <w:rsid w:val="00657B49"/>
    <w:rsid w:val="00657D4E"/>
    <w:rsid w:val="00657FCF"/>
    <w:rsid w:val="006605E6"/>
    <w:rsid w:val="00660ACC"/>
    <w:rsid w:val="00660D6A"/>
    <w:rsid w:val="00660EBA"/>
    <w:rsid w:val="006610CA"/>
    <w:rsid w:val="006610DC"/>
    <w:rsid w:val="0066119D"/>
    <w:rsid w:val="00661577"/>
    <w:rsid w:val="00661693"/>
    <w:rsid w:val="00661827"/>
    <w:rsid w:val="0066188A"/>
    <w:rsid w:val="00661AA1"/>
    <w:rsid w:val="00661AAA"/>
    <w:rsid w:val="00661CE8"/>
    <w:rsid w:val="00662134"/>
    <w:rsid w:val="0066248E"/>
    <w:rsid w:val="00662CAF"/>
    <w:rsid w:val="00662D17"/>
    <w:rsid w:val="00662E04"/>
    <w:rsid w:val="006632AE"/>
    <w:rsid w:val="006634B1"/>
    <w:rsid w:val="006635D4"/>
    <w:rsid w:val="00663888"/>
    <w:rsid w:val="006638F6"/>
    <w:rsid w:val="00663908"/>
    <w:rsid w:val="00663A3E"/>
    <w:rsid w:val="00663C66"/>
    <w:rsid w:val="00663C9A"/>
    <w:rsid w:val="00664033"/>
    <w:rsid w:val="006642AA"/>
    <w:rsid w:val="0066447C"/>
    <w:rsid w:val="006647DE"/>
    <w:rsid w:val="006647F5"/>
    <w:rsid w:val="00664959"/>
    <w:rsid w:val="00665069"/>
    <w:rsid w:val="00665383"/>
    <w:rsid w:val="00665479"/>
    <w:rsid w:val="00665565"/>
    <w:rsid w:val="006656A3"/>
    <w:rsid w:val="00665AD6"/>
    <w:rsid w:val="00665B4A"/>
    <w:rsid w:val="006661AF"/>
    <w:rsid w:val="0066622E"/>
    <w:rsid w:val="00666A5B"/>
    <w:rsid w:val="00666B5B"/>
    <w:rsid w:val="00666E07"/>
    <w:rsid w:val="00666EAC"/>
    <w:rsid w:val="006671AE"/>
    <w:rsid w:val="006675C4"/>
    <w:rsid w:val="006676AE"/>
    <w:rsid w:val="00667777"/>
    <w:rsid w:val="006678D0"/>
    <w:rsid w:val="00667B89"/>
    <w:rsid w:val="00667E04"/>
    <w:rsid w:val="00667EA7"/>
    <w:rsid w:val="00667FC4"/>
    <w:rsid w:val="00667FEF"/>
    <w:rsid w:val="006700FA"/>
    <w:rsid w:val="0067010A"/>
    <w:rsid w:val="006705AF"/>
    <w:rsid w:val="006712BE"/>
    <w:rsid w:val="00671424"/>
    <w:rsid w:val="0067164E"/>
    <w:rsid w:val="00671C95"/>
    <w:rsid w:val="006723D4"/>
    <w:rsid w:val="006723F3"/>
    <w:rsid w:val="0067257B"/>
    <w:rsid w:val="00672890"/>
    <w:rsid w:val="00672B5A"/>
    <w:rsid w:val="00672BEB"/>
    <w:rsid w:val="00672C30"/>
    <w:rsid w:val="00672CEF"/>
    <w:rsid w:val="00672D02"/>
    <w:rsid w:val="00672D3B"/>
    <w:rsid w:val="00672D9A"/>
    <w:rsid w:val="00672DC5"/>
    <w:rsid w:val="006730DA"/>
    <w:rsid w:val="00673383"/>
    <w:rsid w:val="00673437"/>
    <w:rsid w:val="00673466"/>
    <w:rsid w:val="006735D7"/>
    <w:rsid w:val="00674E6E"/>
    <w:rsid w:val="00674EA7"/>
    <w:rsid w:val="006750A4"/>
    <w:rsid w:val="006752C2"/>
    <w:rsid w:val="00675326"/>
    <w:rsid w:val="0067566E"/>
    <w:rsid w:val="00675B6B"/>
    <w:rsid w:val="00675B7E"/>
    <w:rsid w:val="00675CC5"/>
    <w:rsid w:val="00675CFF"/>
    <w:rsid w:val="00675E8F"/>
    <w:rsid w:val="00675F38"/>
    <w:rsid w:val="00676AD6"/>
    <w:rsid w:val="00676D03"/>
    <w:rsid w:val="00676D70"/>
    <w:rsid w:val="00676ED8"/>
    <w:rsid w:val="006772EF"/>
    <w:rsid w:val="00677347"/>
    <w:rsid w:val="0067792E"/>
    <w:rsid w:val="00677932"/>
    <w:rsid w:val="00677A00"/>
    <w:rsid w:val="00677AE0"/>
    <w:rsid w:val="00677BC8"/>
    <w:rsid w:val="00677E06"/>
    <w:rsid w:val="00677F55"/>
    <w:rsid w:val="00680002"/>
    <w:rsid w:val="00680740"/>
    <w:rsid w:val="00680D08"/>
    <w:rsid w:val="00680E58"/>
    <w:rsid w:val="00680FAA"/>
    <w:rsid w:val="006811EF"/>
    <w:rsid w:val="00681270"/>
    <w:rsid w:val="006812D1"/>
    <w:rsid w:val="006814B0"/>
    <w:rsid w:val="00681685"/>
    <w:rsid w:val="006818CB"/>
    <w:rsid w:val="00681CEF"/>
    <w:rsid w:val="00681F08"/>
    <w:rsid w:val="00682C06"/>
    <w:rsid w:val="00682DB4"/>
    <w:rsid w:val="006833AB"/>
    <w:rsid w:val="006833D9"/>
    <w:rsid w:val="006835DB"/>
    <w:rsid w:val="006837E9"/>
    <w:rsid w:val="0068397D"/>
    <w:rsid w:val="00683BDA"/>
    <w:rsid w:val="00683C76"/>
    <w:rsid w:val="00683CF8"/>
    <w:rsid w:val="00684138"/>
    <w:rsid w:val="00684275"/>
    <w:rsid w:val="006842BA"/>
    <w:rsid w:val="006845E7"/>
    <w:rsid w:val="0068463A"/>
    <w:rsid w:val="0068497B"/>
    <w:rsid w:val="00684E12"/>
    <w:rsid w:val="006850B8"/>
    <w:rsid w:val="006850F1"/>
    <w:rsid w:val="006851FD"/>
    <w:rsid w:val="00685297"/>
    <w:rsid w:val="0068529A"/>
    <w:rsid w:val="00685333"/>
    <w:rsid w:val="006857DD"/>
    <w:rsid w:val="0068582B"/>
    <w:rsid w:val="00685C57"/>
    <w:rsid w:val="00685E8A"/>
    <w:rsid w:val="00685F04"/>
    <w:rsid w:val="00685F2A"/>
    <w:rsid w:val="0068642C"/>
    <w:rsid w:val="006864BA"/>
    <w:rsid w:val="00686810"/>
    <w:rsid w:val="00686A6B"/>
    <w:rsid w:val="00686CB2"/>
    <w:rsid w:val="006874F4"/>
    <w:rsid w:val="006874F6"/>
    <w:rsid w:val="0068765E"/>
    <w:rsid w:val="00687BE1"/>
    <w:rsid w:val="00690185"/>
    <w:rsid w:val="00690374"/>
    <w:rsid w:val="00690443"/>
    <w:rsid w:val="00690873"/>
    <w:rsid w:val="006914DF"/>
    <w:rsid w:val="00691810"/>
    <w:rsid w:val="006918FC"/>
    <w:rsid w:val="00691AB5"/>
    <w:rsid w:val="00691CF1"/>
    <w:rsid w:val="00691D39"/>
    <w:rsid w:val="00691F3B"/>
    <w:rsid w:val="006921FB"/>
    <w:rsid w:val="006929E2"/>
    <w:rsid w:val="00692B5E"/>
    <w:rsid w:val="00692C26"/>
    <w:rsid w:val="00692C97"/>
    <w:rsid w:val="006932F1"/>
    <w:rsid w:val="0069338B"/>
    <w:rsid w:val="0069371A"/>
    <w:rsid w:val="0069375A"/>
    <w:rsid w:val="00693DD3"/>
    <w:rsid w:val="006941E7"/>
    <w:rsid w:val="0069421E"/>
    <w:rsid w:val="00694325"/>
    <w:rsid w:val="00694373"/>
    <w:rsid w:val="00694399"/>
    <w:rsid w:val="00694806"/>
    <w:rsid w:val="006949A7"/>
    <w:rsid w:val="00694B71"/>
    <w:rsid w:val="00694CAC"/>
    <w:rsid w:val="00694EF2"/>
    <w:rsid w:val="00694F3A"/>
    <w:rsid w:val="00694F46"/>
    <w:rsid w:val="006950DC"/>
    <w:rsid w:val="0069537F"/>
    <w:rsid w:val="006956BE"/>
    <w:rsid w:val="006960CB"/>
    <w:rsid w:val="00696243"/>
    <w:rsid w:val="006962C3"/>
    <w:rsid w:val="006966FF"/>
    <w:rsid w:val="00696708"/>
    <w:rsid w:val="006968F7"/>
    <w:rsid w:val="00696E44"/>
    <w:rsid w:val="00696E56"/>
    <w:rsid w:val="00696FE2"/>
    <w:rsid w:val="00697049"/>
    <w:rsid w:val="006973AF"/>
    <w:rsid w:val="00697B27"/>
    <w:rsid w:val="00697C63"/>
    <w:rsid w:val="006A01F2"/>
    <w:rsid w:val="006A0315"/>
    <w:rsid w:val="006A06B0"/>
    <w:rsid w:val="006A0744"/>
    <w:rsid w:val="006A08DF"/>
    <w:rsid w:val="006A091D"/>
    <w:rsid w:val="006A0A43"/>
    <w:rsid w:val="006A0F47"/>
    <w:rsid w:val="006A0FB6"/>
    <w:rsid w:val="006A10F5"/>
    <w:rsid w:val="006A10F8"/>
    <w:rsid w:val="006A15B5"/>
    <w:rsid w:val="006A27C1"/>
    <w:rsid w:val="006A2D28"/>
    <w:rsid w:val="006A2FE1"/>
    <w:rsid w:val="006A31D2"/>
    <w:rsid w:val="006A335C"/>
    <w:rsid w:val="006A3412"/>
    <w:rsid w:val="006A342C"/>
    <w:rsid w:val="006A354C"/>
    <w:rsid w:val="006A3806"/>
    <w:rsid w:val="006A398A"/>
    <w:rsid w:val="006A3990"/>
    <w:rsid w:val="006A39DF"/>
    <w:rsid w:val="006A3DA7"/>
    <w:rsid w:val="006A3E72"/>
    <w:rsid w:val="006A3FAD"/>
    <w:rsid w:val="006A4053"/>
    <w:rsid w:val="006A41BB"/>
    <w:rsid w:val="006A484F"/>
    <w:rsid w:val="006A4FAA"/>
    <w:rsid w:val="006A55D7"/>
    <w:rsid w:val="006A5662"/>
    <w:rsid w:val="006A599F"/>
    <w:rsid w:val="006A59C0"/>
    <w:rsid w:val="006A59E4"/>
    <w:rsid w:val="006A5C16"/>
    <w:rsid w:val="006A6187"/>
    <w:rsid w:val="006A6478"/>
    <w:rsid w:val="006A64F5"/>
    <w:rsid w:val="006A65E6"/>
    <w:rsid w:val="006A6656"/>
    <w:rsid w:val="006A6942"/>
    <w:rsid w:val="006A6996"/>
    <w:rsid w:val="006A69BB"/>
    <w:rsid w:val="006A69CA"/>
    <w:rsid w:val="006A6DE6"/>
    <w:rsid w:val="006A6FB4"/>
    <w:rsid w:val="006A71AF"/>
    <w:rsid w:val="006A73AF"/>
    <w:rsid w:val="006A764B"/>
    <w:rsid w:val="006B0124"/>
    <w:rsid w:val="006B030A"/>
    <w:rsid w:val="006B062F"/>
    <w:rsid w:val="006B063B"/>
    <w:rsid w:val="006B0739"/>
    <w:rsid w:val="006B0849"/>
    <w:rsid w:val="006B0D3A"/>
    <w:rsid w:val="006B1262"/>
    <w:rsid w:val="006B1431"/>
    <w:rsid w:val="006B18CA"/>
    <w:rsid w:val="006B1951"/>
    <w:rsid w:val="006B19C0"/>
    <w:rsid w:val="006B1D08"/>
    <w:rsid w:val="006B204E"/>
    <w:rsid w:val="006B21D5"/>
    <w:rsid w:val="006B2275"/>
    <w:rsid w:val="006B28D9"/>
    <w:rsid w:val="006B303C"/>
    <w:rsid w:val="006B3217"/>
    <w:rsid w:val="006B37B9"/>
    <w:rsid w:val="006B3B74"/>
    <w:rsid w:val="006B3D9A"/>
    <w:rsid w:val="006B3DF0"/>
    <w:rsid w:val="006B3F6A"/>
    <w:rsid w:val="006B4769"/>
    <w:rsid w:val="006B476F"/>
    <w:rsid w:val="006B47BC"/>
    <w:rsid w:val="006B4888"/>
    <w:rsid w:val="006B49F7"/>
    <w:rsid w:val="006B4A6E"/>
    <w:rsid w:val="006B4A95"/>
    <w:rsid w:val="006B4F4B"/>
    <w:rsid w:val="006B5121"/>
    <w:rsid w:val="006B52C6"/>
    <w:rsid w:val="006B54E8"/>
    <w:rsid w:val="006B5888"/>
    <w:rsid w:val="006B5955"/>
    <w:rsid w:val="006B5978"/>
    <w:rsid w:val="006B5A00"/>
    <w:rsid w:val="006B5AAB"/>
    <w:rsid w:val="006B5CD4"/>
    <w:rsid w:val="006B6258"/>
    <w:rsid w:val="006B671B"/>
    <w:rsid w:val="006B6B66"/>
    <w:rsid w:val="006B6C69"/>
    <w:rsid w:val="006B6CDB"/>
    <w:rsid w:val="006B6EBC"/>
    <w:rsid w:val="006B70FF"/>
    <w:rsid w:val="006B71CB"/>
    <w:rsid w:val="006B7496"/>
    <w:rsid w:val="006B7726"/>
    <w:rsid w:val="006B7A5A"/>
    <w:rsid w:val="006B7BC7"/>
    <w:rsid w:val="006B7ECF"/>
    <w:rsid w:val="006B7F5B"/>
    <w:rsid w:val="006C072D"/>
    <w:rsid w:val="006C09BD"/>
    <w:rsid w:val="006C0E83"/>
    <w:rsid w:val="006C0F38"/>
    <w:rsid w:val="006C0FED"/>
    <w:rsid w:val="006C11B3"/>
    <w:rsid w:val="006C15E0"/>
    <w:rsid w:val="006C194E"/>
    <w:rsid w:val="006C19E5"/>
    <w:rsid w:val="006C1DAE"/>
    <w:rsid w:val="006C2142"/>
    <w:rsid w:val="006C21C1"/>
    <w:rsid w:val="006C26AB"/>
    <w:rsid w:val="006C2BE7"/>
    <w:rsid w:val="006C2CCA"/>
    <w:rsid w:val="006C31A4"/>
    <w:rsid w:val="006C3541"/>
    <w:rsid w:val="006C3B9D"/>
    <w:rsid w:val="006C3E38"/>
    <w:rsid w:val="006C3EA6"/>
    <w:rsid w:val="006C422C"/>
    <w:rsid w:val="006C4415"/>
    <w:rsid w:val="006C47F7"/>
    <w:rsid w:val="006C48C0"/>
    <w:rsid w:val="006C4C5B"/>
    <w:rsid w:val="006C4C9B"/>
    <w:rsid w:val="006C4D31"/>
    <w:rsid w:val="006C4DEA"/>
    <w:rsid w:val="006C509E"/>
    <w:rsid w:val="006C50D5"/>
    <w:rsid w:val="006C5310"/>
    <w:rsid w:val="006C56A2"/>
    <w:rsid w:val="006C58C0"/>
    <w:rsid w:val="006C5B96"/>
    <w:rsid w:val="006C6026"/>
    <w:rsid w:val="006C60D6"/>
    <w:rsid w:val="006C61C2"/>
    <w:rsid w:val="006C63CD"/>
    <w:rsid w:val="006C6406"/>
    <w:rsid w:val="006C673E"/>
    <w:rsid w:val="006C675B"/>
    <w:rsid w:val="006C676B"/>
    <w:rsid w:val="006C6775"/>
    <w:rsid w:val="006C690A"/>
    <w:rsid w:val="006C6BD8"/>
    <w:rsid w:val="006C6CF7"/>
    <w:rsid w:val="006C71C6"/>
    <w:rsid w:val="006C7392"/>
    <w:rsid w:val="006C7A68"/>
    <w:rsid w:val="006C7C6E"/>
    <w:rsid w:val="006C7CC1"/>
    <w:rsid w:val="006D0320"/>
    <w:rsid w:val="006D040E"/>
    <w:rsid w:val="006D04D2"/>
    <w:rsid w:val="006D0938"/>
    <w:rsid w:val="006D1043"/>
    <w:rsid w:val="006D156D"/>
    <w:rsid w:val="006D15B8"/>
    <w:rsid w:val="006D16A5"/>
    <w:rsid w:val="006D24C4"/>
    <w:rsid w:val="006D277D"/>
    <w:rsid w:val="006D2CC0"/>
    <w:rsid w:val="006D2DAF"/>
    <w:rsid w:val="006D2E70"/>
    <w:rsid w:val="006D2F88"/>
    <w:rsid w:val="006D33E9"/>
    <w:rsid w:val="006D3576"/>
    <w:rsid w:val="006D365E"/>
    <w:rsid w:val="006D3F1A"/>
    <w:rsid w:val="006D40D7"/>
    <w:rsid w:val="006D412D"/>
    <w:rsid w:val="006D43C5"/>
    <w:rsid w:val="006D4413"/>
    <w:rsid w:val="006D4660"/>
    <w:rsid w:val="006D4777"/>
    <w:rsid w:val="006D4A85"/>
    <w:rsid w:val="006D4B8E"/>
    <w:rsid w:val="006D4C46"/>
    <w:rsid w:val="006D4E7C"/>
    <w:rsid w:val="006D4FA5"/>
    <w:rsid w:val="006D5334"/>
    <w:rsid w:val="006D540F"/>
    <w:rsid w:val="006D585B"/>
    <w:rsid w:val="006D5AA7"/>
    <w:rsid w:val="006D5DB8"/>
    <w:rsid w:val="006D5DBB"/>
    <w:rsid w:val="006D5E55"/>
    <w:rsid w:val="006D6030"/>
    <w:rsid w:val="006D60E4"/>
    <w:rsid w:val="006D6126"/>
    <w:rsid w:val="006D6CC4"/>
    <w:rsid w:val="006D7188"/>
    <w:rsid w:val="006D7335"/>
    <w:rsid w:val="006D7493"/>
    <w:rsid w:val="006D75A5"/>
    <w:rsid w:val="006D7904"/>
    <w:rsid w:val="006D7A98"/>
    <w:rsid w:val="006D7C8D"/>
    <w:rsid w:val="006D7E16"/>
    <w:rsid w:val="006D7F92"/>
    <w:rsid w:val="006E0065"/>
    <w:rsid w:val="006E059A"/>
    <w:rsid w:val="006E0BEE"/>
    <w:rsid w:val="006E1518"/>
    <w:rsid w:val="006E1BDE"/>
    <w:rsid w:val="006E1D9D"/>
    <w:rsid w:val="006E227B"/>
    <w:rsid w:val="006E24F4"/>
    <w:rsid w:val="006E2611"/>
    <w:rsid w:val="006E26DA"/>
    <w:rsid w:val="006E27AA"/>
    <w:rsid w:val="006E2DB9"/>
    <w:rsid w:val="006E2EA5"/>
    <w:rsid w:val="006E322C"/>
    <w:rsid w:val="006E3307"/>
    <w:rsid w:val="006E351B"/>
    <w:rsid w:val="006E3557"/>
    <w:rsid w:val="006E35CF"/>
    <w:rsid w:val="006E3C47"/>
    <w:rsid w:val="006E3EE4"/>
    <w:rsid w:val="006E3F52"/>
    <w:rsid w:val="006E3F75"/>
    <w:rsid w:val="006E400F"/>
    <w:rsid w:val="006E4128"/>
    <w:rsid w:val="006E419E"/>
    <w:rsid w:val="006E41A8"/>
    <w:rsid w:val="006E458A"/>
    <w:rsid w:val="006E471C"/>
    <w:rsid w:val="006E472B"/>
    <w:rsid w:val="006E47FC"/>
    <w:rsid w:val="006E4A61"/>
    <w:rsid w:val="006E4AC1"/>
    <w:rsid w:val="006E4E27"/>
    <w:rsid w:val="006E5363"/>
    <w:rsid w:val="006E54E5"/>
    <w:rsid w:val="006E559E"/>
    <w:rsid w:val="006E5952"/>
    <w:rsid w:val="006E5955"/>
    <w:rsid w:val="006E5FFD"/>
    <w:rsid w:val="006E64FE"/>
    <w:rsid w:val="006E6A2A"/>
    <w:rsid w:val="006E6A88"/>
    <w:rsid w:val="006E6AC3"/>
    <w:rsid w:val="006E6CB3"/>
    <w:rsid w:val="006E7808"/>
    <w:rsid w:val="006E78F0"/>
    <w:rsid w:val="006E7C67"/>
    <w:rsid w:val="006EF97E"/>
    <w:rsid w:val="006F038B"/>
    <w:rsid w:val="006F03C1"/>
    <w:rsid w:val="006F03F5"/>
    <w:rsid w:val="006F0977"/>
    <w:rsid w:val="006F0B11"/>
    <w:rsid w:val="006F0B4C"/>
    <w:rsid w:val="006F0B71"/>
    <w:rsid w:val="006F0BA7"/>
    <w:rsid w:val="006F0D86"/>
    <w:rsid w:val="006F16BA"/>
    <w:rsid w:val="006F1A8B"/>
    <w:rsid w:val="006F1D74"/>
    <w:rsid w:val="006F2032"/>
    <w:rsid w:val="006F2295"/>
    <w:rsid w:val="006F22FD"/>
    <w:rsid w:val="006F231A"/>
    <w:rsid w:val="006F2BD0"/>
    <w:rsid w:val="006F3227"/>
    <w:rsid w:val="006F3498"/>
    <w:rsid w:val="006F38EB"/>
    <w:rsid w:val="006F3AC6"/>
    <w:rsid w:val="006F3C94"/>
    <w:rsid w:val="006F4808"/>
    <w:rsid w:val="006F49AA"/>
    <w:rsid w:val="006F4A21"/>
    <w:rsid w:val="006F4A27"/>
    <w:rsid w:val="006F5137"/>
    <w:rsid w:val="006F525C"/>
    <w:rsid w:val="006F52BE"/>
    <w:rsid w:val="006F5443"/>
    <w:rsid w:val="006F5921"/>
    <w:rsid w:val="006F5D9C"/>
    <w:rsid w:val="006F600E"/>
    <w:rsid w:val="006F6199"/>
    <w:rsid w:val="006F6278"/>
    <w:rsid w:val="006F62FD"/>
    <w:rsid w:val="006F6735"/>
    <w:rsid w:val="006F6AF7"/>
    <w:rsid w:val="006F6AFE"/>
    <w:rsid w:val="006F6EE9"/>
    <w:rsid w:val="006F704D"/>
    <w:rsid w:val="006F7078"/>
    <w:rsid w:val="006F7192"/>
    <w:rsid w:val="006F72BE"/>
    <w:rsid w:val="006F73CD"/>
    <w:rsid w:val="006F7900"/>
    <w:rsid w:val="006F799A"/>
    <w:rsid w:val="006F7A3D"/>
    <w:rsid w:val="006F7AA5"/>
    <w:rsid w:val="006F7DE9"/>
    <w:rsid w:val="006F7E5A"/>
    <w:rsid w:val="007000E0"/>
    <w:rsid w:val="0070020E"/>
    <w:rsid w:val="0070033F"/>
    <w:rsid w:val="007004AE"/>
    <w:rsid w:val="00700635"/>
    <w:rsid w:val="007006A8"/>
    <w:rsid w:val="007008A9"/>
    <w:rsid w:val="00700C1C"/>
    <w:rsid w:val="00700DEC"/>
    <w:rsid w:val="00700EFB"/>
    <w:rsid w:val="007012CB"/>
    <w:rsid w:val="00701311"/>
    <w:rsid w:val="0070133D"/>
    <w:rsid w:val="00701365"/>
    <w:rsid w:val="0070157C"/>
    <w:rsid w:val="0070168D"/>
    <w:rsid w:val="0070181F"/>
    <w:rsid w:val="00701CA7"/>
    <w:rsid w:val="00701D96"/>
    <w:rsid w:val="00702110"/>
    <w:rsid w:val="0070216A"/>
    <w:rsid w:val="007024CC"/>
    <w:rsid w:val="00702673"/>
    <w:rsid w:val="007029ED"/>
    <w:rsid w:val="00702B2F"/>
    <w:rsid w:val="00702C07"/>
    <w:rsid w:val="00703004"/>
    <w:rsid w:val="00703085"/>
    <w:rsid w:val="0070332A"/>
    <w:rsid w:val="00703758"/>
    <w:rsid w:val="00703856"/>
    <w:rsid w:val="00703974"/>
    <w:rsid w:val="007041DF"/>
    <w:rsid w:val="00704216"/>
    <w:rsid w:val="0070430D"/>
    <w:rsid w:val="0070436D"/>
    <w:rsid w:val="00704388"/>
    <w:rsid w:val="00704671"/>
    <w:rsid w:val="007048A5"/>
    <w:rsid w:val="007048F7"/>
    <w:rsid w:val="00704C36"/>
    <w:rsid w:val="00704CB4"/>
    <w:rsid w:val="00704FD9"/>
    <w:rsid w:val="00705174"/>
    <w:rsid w:val="00705385"/>
    <w:rsid w:val="00705C1E"/>
    <w:rsid w:val="00705D10"/>
    <w:rsid w:val="00705F43"/>
    <w:rsid w:val="0070627A"/>
    <w:rsid w:val="00706580"/>
    <w:rsid w:val="007065D0"/>
    <w:rsid w:val="00706674"/>
    <w:rsid w:val="00706824"/>
    <w:rsid w:val="00706C34"/>
    <w:rsid w:val="00706E2D"/>
    <w:rsid w:val="00706F79"/>
    <w:rsid w:val="00706FE2"/>
    <w:rsid w:val="00707544"/>
    <w:rsid w:val="00707547"/>
    <w:rsid w:val="00707582"/>
    <w:rsid w:val="00707605"/>
    <w:rsid w:val="00710193"/>
    <w:rsid w:val="00710221"/>
    <w:rsid w:val="007104E4"/>
    <w:rsid w:val="0071068C"/>
    <w:rsid w:val="00710848"/>
    <w:rsid w:val="00710A0B"/>
    <w:rsid w:val="00710A3B"/>
    <w:rsid w:val="00710E4B"/>
    <w:rsid w:val="00710EF2"/>
    <w:rsid w:val="00710F76"/>
    <w:rsid w:val="0071139A"/>
    <w:rsid w:val="00711409"/>
    <w:rsid w:val="0071174C"/>
    <w:rsid w:val="007117B8"/>
    <w:rsid w:val="00711D3C"/>
    <w:rsid w:val="00711D43"/>
    <w:rsid w:val="00711DC7"/>
    <w:rsid w:val="00711EA7"/>
    <w:rsid w:val="00711ED0"/>
    <w:rsid w:val="00711FD7"/>
    <w:rsid w:val="0071229C"/>
    <w:rsid w:val="0071231B"/>
    <w:rsid w:val="00712ECD"/>
    <w:rsid w:val="007131A4"/>
    <w:rsid w:val="0071348B"/>
    <w:rsid w:val="007136C3"/>
    <w:rsid w:val="007137C6"/>
    <w:rsid w:val="007137CE"/>
    <w:rsid w:val="0071397A"/>
    <w:rsid w:val="00713BC5"/>
    <w:rsid w:val="00713C91"/>
    <w:rsid w:val="00713E8E"/>
    <w:rsid w:val="0071447A"/>
    <w:rsid w:val="00714722"/>
    <w:rsid w:val="00714869"/>
    <w:rsid w:val="00715059"/>
    <w:rsid w:val="00715075"/>
    <w:rsid w:val="00715150"/>
    <w:rsid w:val="00715618"/>
    <w:rsid w:val="00715A00"/>
    <w:rsid w:val="00715BB3"/>
    <w:rsid w:val="00715CB2"/>
    <w:rsid w:val="007161FC"/>
    <w:rsid w:val="007163B0"/>
    <w:rsid w:val="00716518"/>
    <w:rsid w:val="0071693F"/>
    <w:rsid w:val="007169BF"/>
    <w:rsid w:val="00716AF3"/>
    <w:rsid w:val="00716F0E"/>
    <w:rsid w:val="00716F9E"/>
    <w:rsid w:val="007171D5"/>
    <w:rsid w:val="00717ACA"/>
    <w:rsid w:val="00717B81"/>
    <w:rsid w:val="00717B9A"/>
    <w:rsid w:val="00717E4C"/>
    <w:rsid w:val="00720846"/>
    <w:rsid w:val="00720BA4"/>
    <w:rsid w:val="00720D4F"/>
    <w:rsid w:val="00720F89"/>
    <w:rsid w:val="007217A2"/>
    <w:rsid w:val="00721926"/>
    <w:rsid w:val="0072194A"/>
    <w:rsid w:val="007220AB"/>
    <w:rsid w:val="007221C3"/>
    <w:rsid w:val="007223B8"/>
    <w:rsid w:val="007223F2"/>
    <w:rsid w:val="00722401"/>
    <w:rsid w:val="007225EE"/>
    <w:rsid w:val="00722DEE"/>
    <w:rsid w:val="00722F53"/>
    <w:rsid w:val="00722F5A"/>
    <w:rsid w:val="00723054"/>
    <w:rsid w:val="0072312F"/>
    <w:rsid w:val="00723495"/>
    <w:rsid w:val="00723942"/>
    <w:rsid w:val="007239D6"/>
    <w:rsid w:val="00723AB6"/>
    <w:rsid w:val="00723B80"/>
    <w:rsid w:val="00723CBE"/>
    <w:rsid w:val="00723D81"/>
    <w:rsid w:val="00724376"/>
    <w:rsid w:val="0072445D"/>
    <w:rsid w:val="007244E8"/>
    <w:rsid w:val="00724A25"/>
    <w:rsid w:val="00724A9A"/>
    <w:rsid w:val="00724AE4"/>
    <w:rsid w:val="00724C56"/>
    <w:rsid w:val="007252AB"/>
    <w:rsid w:val="00725328"/>
    <w:rsid w:val="00725797"/>
    <w:rsid w:val="00725A04"/>
    <w:rsid w:val="00725A53"/>
    <w:rsid w:val="00726A8A"/>
    <w:rsid w:val="0072701F"/>
    <w:rsid w:val="0072706D"/>
    <w:rsid w:val="007270FA"/>
    <w:rsid w:val="00727260"/>
    <w:rsid w:val="00727400"/>
    <w:rsid w:val="007274FF"/>
    <w:rsid w:val="0072769E"/>
    <w:rsid w:val="0072788F"/>
    <w:rsid w:val="00730032"/>
    <w:rsid w:val="0073066E"/>
    <w:rsid w:val="007309C0"/>
    <w:rsid w:val="00730B34"/>
    <w:rsid w:val="00730BD7"/>
    <w:rsid w:val="007310E0"/>
    <w:rsid w:val="0073130B"/>
    <w:rsid w:val="0073161D"/>
    <w:rsid w:val="007316DB"/>
    <w:rsid w:val="00731BB3"/>
    <w:rsid w:val="00731BD0"/>
    <w:rsid w:val="00731D8C"/>
    <w:rsid w:val="00732129"/>
    <w:rsid w:val="007324A6"/>
    <w:rsid w:val="0073287B"/>
    <w:rsid w:val="00732890"/>
    <w:rsid w:val="007329EB"/>
    <w:rsid w:val="00732C0B"/>
    <w:rsid w:val="00732C48"/>
    <w:rsid w:val="00732CB0"/>
    <w:rsid w:val="00732CEA"/>
    <w:rsid w:val="0073320D"/>
    <w:rsid w:val="00733296"/>
    <w:rsid w:val="0073357F"/>
    <w:rsid w:val="0073362B"/>
    <w:rsid w:val="00733897"/>
    <w:rsid w:val="00733B28"/>
    <w:rsid w:val="00733D89"/>
    <w:rsid w:val="00734032"/>
    <w:rsid w:val="0073407B"/>
    <w:rsid w:val="007347C9"/>
    <w:rsid w:val="00734A1F"/>
    <w:rsid w:val="00734AEA"/>
    <w:rsid w:val="00734C1F"/>
    <w:rsid w:val="00734C25"/>
    <w:rsid w:val="00734E36"/>
    <w:rsid w:val="0073526A"/>
    <w:rsid w:val="007353F1"/>
    <w:rsid w:val="007357C7"/>
    <w:rsid w:val="00735974"/>
    <w:rsid w:val="007359CC"/>
    <w:rsid w:val="00735A4A"/>
    <w:rsid w:val="00735C7E"/>
    <w:rsid w:val="00735D54"/>
    <w:rsid w:val="00735DBA"/>
    <w:rsid w:val="00735F53"/>
    <w:rsid w:val="007362CD"/>
    <w:rsid w:val="007363AE"/>
    <w:rsid w:val="007363CB"/>
    <w:rsid w:val="0073698A"/>
    <w:rsid w:val="00736A1A"/>
    <w:rsid w:val="00736BE7"/>
    <w:rsid w:val="007372EA"/>
    <w:rsid w:val="007377B6"/>
    <w:rsid w:val="00737AE9"/>
    <w:rsid w:val="00737B52"/>
    <w:rsid w:val="00737DC1"/>
    <w:rsid w:val="007407ED"/>
    <w:rsid w:val="00740A05"/>
    <w:rsid w:val="00740A2B"/>
    <w:rsid w:val="00740C36"/>
    <w:rsid w:val="00740E0D"/>
    <w:rsid w:val="00740E8A"/>
    <w:rsid w:val="00740F3F"/>
    <w:rsid w:val="0074118F"/>
    <w:rsid w:val="0074127D"/>
    <w:rsid w:val="00741308"/>
    <w:rsid w:val="007414F1"/>
    <w:rsid w:val="0074152D"/>
    <w:rsid w:val="0074161A"/>
    <w:rsid w:val="00741645"/>
    <w:rsid w:val="007417D7"/>
    <w:rsid w:val="007418AD"/>
    <w:rsid w:val="00741A02"/>
    <w:rsid w:val="00741B06"/>
    <w:rsid w:val="00741B8A"/>
    <w:rsid w:val="00741C81"/>
    <w:rsid w:val="00741D79"/>
    <w:rsid w:val="00741E87"/>
    <w:rsid w:val="00741EF4"/>
    <w:rsid w:val="007423E3"/>
    <w:rsid w:val="007425FF"/>
    <w:rsid w:val="007428DD"/>
    <w:rsid w:val="00742BBC"/>
    <w:rsid w:val="00743137"/>
    <w:rsid w:val="007431D6"/>
    <w:rsid w:val="00743209"/>
    <w:rsid w:val="007436EB"/>
    <w:rsid w:val="007438B8"/>
    <w:rsid w:val="00743D02"/>
    <w:rsid w:val="007445D8"/>
    <w:rsid w:val="00744765"/>
    <w:rsid w:val="00744EA7"/>
    <w:rsid w:val="00744EC7"/>
    <w:rsid w:val="00744EC9"/>
    <w:rsid w:val="00744EE5"/>
    <w:rsid w:val="00744FE8"/>
    <w:rsid w:val="00745218"/>
    <w:rsid w:val="007452C4"/>
    <w:rsid w:val="0074531C"/>
    <w:rsid w:val="0074541C"/>
    <w:rsid w:val="00745654"/>
    <w:rsid w:val="00745730"/>
    <w:rsid w:val="007457CC"/>
    <w:rsid w:val="00745DE2"/>
    <w:rsid w:val="00745ED6"/>
    <w:rsid w:val="007463AF"/>
    <w:rsid w:val="007463DF"/>
    <w:rsid w:val="007465E5"/>
    <w:rsid w:val="00746A02"/>
    <w:rsid w:val="00746DAB"/>
    <w:rsid w:val="007471B6"/>
    <w:rsid w:val="00747445"/>
    <w:rsid w:val="007475CF"/>
    <w:rsid w:val="0074782D"/>
    <w:rsid w:val="00747845"/>
    <w:rsid w:val="00747CBF"/>
    <w:rsid w:val="00750111"/>
    <w:rsid w:val="0075011E"/>
    <w:rsid w:val="00750220"/>
    <w:rsid w:val="0075026C"/>
    <w:rsid w:val="007503FB"/>
    <w:rsid w:val="007505D5"/>
    <w:rsid w:val="00750816"/>
    <w:rsid w:val="00750907"/>
    <w:rsid w:val="00750E0E"/>
    <w:rsid w:val="0075107C"/>
    <w:rsid w:val="00751086"/>
    <w:rsid w:val="0075110F"/>
    <w:rsid w:val="007519E9"/>
    <w:rsid w:val="00751B98"/>
    <w:rsid w:val="00751D28"/>
    <w:rsid w:val="0075210B"/>
    <w:rsid w:val="0075241F"/>
    <w:rsid w:val="007527BB"/>
    <w:rsid w:val="0075285C"/>
    <w:rsid w:val="00752C79"/>
    <w:rsid w:val="007533A3"/>
    <w:rsid w:val="00753DA4"/>
    <w:rsid w:val="00754134"/>
    <w:rsid w:val="0075453E"/>
    <w:rsid w:val="0075502E"/>
    <w:rsid w:val="00755038"/>
    <w:rsid w:val="00755111"/>
    <w:rsid w:val="007552F5"/>
    <w:rsid w:val="0075532B"/>
    <w:rsid w:val="00755B15"/>
    <w:rsid w:val="00755B30"/>
    <w:rsid w:val="00755CDD"/>
    <w:rsid w:val="00755D19"/>
    <w:rsid w:val="00756929"/>
    <w:rsid w:val="007569AE"/>
    <w:rsid w:val="00756FA5"/>
    <w:rsid w:val="007570B6"/>
    <w:rsid w:val="00757125"/>
    <w:rsid w:val="0075712E"/>
    <w:rsid w:val="007575CE"/>
    <w:rsid w:val="00757779"/>
    <w:rsid w:val="007577BE"/>
    <w:rsid w:val="00757AA0"/>
    <w:rsid w:val="007600B5"/>
    <w:rsid w:val="007601D0"/>
    <w:rsid w:val="007601D8"/>
    <w:rsid w:val="00760203"/>
    <w:rsid w:val="007610E8"/>
    <w:rsid w:val="0076117B"/>
    <w:rsid w:val="007613D7"/>
    <w:rsid w:val="00761591"/>
    <w:rsid w:val="007616A0"/>
    <w:rsid w:val="007616D4"/>
    <w:rsid w:val="0076191B"/>
    <w:rsid w:val="00761FBF"/>
    <w:rsid w:val="007621A5"/>
    <w:rsid w:val="00762733"/>
    <w:rsid w:val="0076274E"/>
    <w:rsid w:val="0076296F"/>
    <w:rsid w:val="00762AC2"/>
    <w:rsid w:val="00762CC0"/>
    <w:rsid w:val="00762D97"/>
    <w:rsid w:val="0076317F"/>
    <w:rsid w:val="007634F2"/>
    <w:rsid w:val="007636DF"/>
    <w:rsid w:val="00763728"/>
    <w:rsid w:val="00763D9C"/>
    <w:rsid w:val="0076423E"/>
    <w:rsid w:val="0076431B"/>
    <w:rsid w:val="00764882"/>
    <w:rsid w:val="00764AA7"/>
    <w:rsid w:val="00764F73"/>
    <w:rsid w:val="007650FE"/>
    <w:rsid w:val="00765178"/>
    <w:rsid w:val="0076579E"/>
    <w:rsid w:val="0076581D"/>
    <w:rsid w:val="007661FB"/>
    <w:rsid w:val="0076665E"/>
    <w:rsid w:val="00766859"/>
    <w:rsid w:val="00766906"/>
    <w:rsid w:val="00766DB2"/>
    <w:rsid w:val="00766EE5"/>
    <w:rsid w:val="007671C0"/>
    <w:rsid w:val="0076773F"/>
    <w:rsid w:val="00767C7F"/>
    <w:rsid w:val="007703DB"/>
    <w:rsid w:val="00770591"/>
    <w:rsid w:val="007706DD"/>
    <w:rsid w:val="00770960"/>
    <w:rsid w:val="007709DB"/>
    <w:rsid w:val="00771002"/>
    <w:rsid w:val="00771298"/>
    <w:rsid w:val="007714A0"/>
    <w:rsid w:val="0077166E"/>
    <w:rsid w:val="00771C64"/>
    <w:rsid w:val="00771C92"/>
    <w:rsid w:val="00772123"/>
    <w:rsid w:val="007721B2"/>
    <w:rsid w:val="00772352"/>
    <w:rsid w:val="00772960"/>
    <w:rsid w:val="00772D3A"/>
    <w:rsid w:val="00773275"/>
    <w:rsid w:val="00773699"/>
    <w:rsid w:val="00773A86"/>
    <w:rsid w:val="00773B72"/>
    <w:rsid w:val="00773F60"/>
    <w:rsid w:val="00774211"/>
    <w:rsid w:val="0077431C"/>
    <w:rsid w:val="00774358"/>
    <w:rsid w:val="007744CF"/>
    <w:rsid w:val="00774749"/>
    <w:rsid w:val="0077483A"/>
    <w:rsid w:val="00774D2D"/>
    <w:rsid w:val="007753C5"/>
    <w:rsid w:val="00775BE2"/>
    <w:rsid w:val="00775D09"/>
    <w:rsid w:val="007766F2"/>
    <w:rsid w:val="0077674D"/>
    <w:rsid w:val="007769A3"/>
    <w:rsid w:val="00776B23"/>
    <w:rsid w:val="00776B2D"/>
    <w:rsid w:val="00776E76"/>
    <w:rsid w:val="007777A9"/>
    <w:rsid w:val="00777877"/>
    <w:rsid w:val="007779B0"/>
    <w:rsid w:val="00777B79"/>
    <w:rsid w:val="00777B9A"/>
    <w:rsid w:val="00777BA8"/>
    <w:rsid w:val="00777C6B"/>
    <w:rsid w:val="00777EE1"/>
    <w:rsid w:val="00777F30"/>
    <w:rsid w:val="00780135"/>
    <w:rsid w:val="00780356"/>
    <w:rsid w:val="007803D1"/>
    <w:rsid w:val="007804AC"/>
    <w:rsid w:val="007806C7"/>
    <w:rsid w:val="007808B3"/>
    <w:rsid w:val="00780C75"/>
    <w:rsid w:val="00780D30"/>
    <w:rsid w:val="00780DFE"/>
    <w:rsid w:val="00780ECC"/>
    <w:rsid w:val="00781318"/>
    <w:rsid w:val="007814CB"/>
    <w:rsid w:val="00781A9A"/>
    <w:rsid w:val="00781D4F"/>
    <w:rsid w:val="00781DC4"/>
    <w:rsid w:val="00782031"/>
    <w:rsid w:val="00782128"/>
    <w:rsid w:val="00782199"/>
    <w:rsid w:val="00782741"/>
    <w:rsid w:val="00782A4D"/>
    <w:rsid w:val="00782B1E"/>
    <w:rsid w:val="00782D8E"/>
    <w:rsid w:val="00782F46"/>
    <w:rsid w:val="00783923"/>
    <w:rsid w:val="007840C1"/>
    <w:rsid w:val="00784299"/>
    <w:rsid w:val="007843B1"/>
    <w:rsid w:val="007847C1"/>
    <w:rsid w:val="00784B0B"/>
    <w:rsid w:val="00784CDE"/>
    <w:rsid w:val="00784D92"/>
    <w:rsid w:val="00785114"/>
    <w:rsid w:val="00785427"/>
    <w:rsid w:val="0078551A"/>
    <w:rsid w:val="007859A2"/>
    <w:rsid w:val="00785AE8"/>
    <w:rsid w:val="0078603A"/>
    <w:rsid w:val="007860A6"/>
    <w:rsid w:val="0078621D"/>
    <w:rsid w:val="00786483"/>
    <w:rsid w:val="0078694B"/>
    <w:rsid w:val="0078717D"/>
    <w:rsid w:val="00787388"/>
    <w:rsid w:val="007877C2"/>
    <w:rsid w:val="00787A1A"/>
    <w:rsid w:val="00787B4B"/>
    <w:rsid w:val="00787D25"/>
    <w:rsid w:val="00787E3E"/>
    <w:rsid w:val="00787EF8"/>
    <w:rsid w:val="00787FC6"/>
    <w:rsid w:val="007902CD"/>
    <w:rsid w:val="00790650"/>
    <w:rsid w:val="0079068C"/>
    <w:rsid w:val="00790BD2"/>
    <w:rsid w:val="00791A02"/>
    <w:rsid w:val="00792045"/>
    <w:rsid w:val="007920D3"/>
    <w:rsid w:val="0079210D"/>
    <w:rsid w:val="007923A0"/>
    <w:rsid w:val="0079274E"/>
    <w:rsid w:val="0079283D"/>
    <w:rsid w:val="00792BE1"/>
    <w:rsid w:val="00792CA7"/>
    <w:rsid w:val="00792FC9"/>
    <w:rsid w:val="00793387"/>
    <w:rsid w:val="00793846"/>
    <w:rsid w:val="00793930"/>
    <w:rsid w:val="007939F1"/>
    <w:rsid w:val="00793AA2"/>
    <w:rsid w:val="00793B87"/>
    <w:rsid w:val="00793C41"/>
    <w:rsid w:val="00793E9B"/>
    <w:rsid w:val="00793F70"/>
    <w:rsid w:val="007940CE"/>
    <w:rsid w:val="0079437D"/>
    <w:rsid w:val="0079485A"/>
    <w:rsid w:val="007948D0"/>
    <w:rsid w:val="00795035"/>
    <w:rsid w:val="007955C7"/>
    <w:rsid w:val="00795637"/>
    <w:rsid w:val="00795723"/>
    <w:rsid w:val="00795D79"/>
    <w:rsid w:val="00796F65"/>
    <w:rsid w:val="007975AD"/>
    <w:rsid w:val="00797670"/>
    <w:rsid w:val="007977D2"/>
    <w:rsid w:val="00797CA6"/>
    <w:rsid w:val="00797E38"/>
    <w:rsid w:val="00797E44"/>
    <w:rsid w:val="00797E4C"/>
    <w:rsid w:val="007A0172"/>
    <w:rsid w:val="007A0287"/>
    <w:rsid w:val="007A03A4"/>
    <w:rsid w:val="007A0588"/>
    <w:rsid w:val="007A076D"/>
    <w:rsid w:val="007A0779"/>
    <w:rsid w:val="007A080A"/>
    <w:rsid w:val="007A0907"/>
    <w:rsid w:val="007A0E02"/>
    <w:rsid w:val="007A1154"/>
    <w:rsid w:val="007A1198"/>
    <w:rsid w:val="007A11DC"/>
    <w:rsid w:val="007A14E4"/>
    <w:rsid w:val="007A16F6"/>
    <w:rsid w:val="007A17EA"/>
    <w:rsid w:val="007A17FB"/>
    <w:rsid w:val="007A1B7F"/>
    <w:rsid w:val="007A1DD3"/>
    <w:rsid w:val="007A1F75"/>
    <w:rsid w:val="007A22D9"/>
    <w:rsid w:val="007A299C"/>
    <w:rsid w:val="007A2D65"/>
    <w:rsid w:val="007A2F6D"/>
    <w:rsid w:val="007A37AE"/>
    <w:rsid w:val="007A38B7"/>
    <w:rsid w:val="007A3CF9"/>
    <w:rsid w:val="007A4071"/>
    <w:rsid w:val="007A41B0"/>
    <w:rsid w:val="007A45A1"/>
    <w:rsid w:val="007A4FB0"/>
    <w:rsid w:val="007A54C1"/>
    <w:rsid w:val="007A5722"/>
    <w:rsid w:val="007A58A8"/>
    <w:rsid w:val="007A5A4D"/>
    <w:rsid w:val="007A6224"/>
    <w:rsid w:val="007A6369"/>
    <w:rsid w:val="007A6473"/>
    <w:rsid w:val="007A6844"/>
    <w:rsid w:val="007A6CC3"/>
    <w:rsid w:val="007A6D26"/>
    <w:rsid w:val="007A6D63"/>
    <w:rsid w:val="007A6D89"/>
    <w:rsid w:val="007A6D99"/>
    <w:rsid w:val="007A6F4E"/>
    <w:rsid w:val="007A6F5B"/>
    <w:rsid w:val="007A6F87"/>
    <w:rsid w:val="007A742A"/>
    <w:rsid w:val="007A767F"/>
    <w:rsid w:val="007A76E8"/>
    <w:rsid w:val="007A7B20"/>
    <w:rsid w:val="007A7B24"/>
    <w:rsid w:val="007A7B51"/>
    <w:rsid w:val="007A7B87"/>
    <w:rsid w:val="007B0423"/>
    <w:rsid w:val="007B057F"/>
    <w:rsid w:val="007B10FE"/>
    <w:rsid w:val="007B194D"/>
    <w:rsid w:val="007B1DCD"/>
    <w:rsid w:val="007B20B6"/>
    <w:rsid w:val="007B2299"/>
    <w:rsid w:val="007B2561"/>
    <w:rsid w:val="007B274D"/>
    <w:rsid w:val="007B2A5C"/>
    <w:rsid w:val="007B2CDC"/>
    <w:rsid w:val="007B2D1C"/>
    <w:rsid w:val="007B3D74"/>
    <w:rsid w:val="007B3FEA"/>
    <w:rsid w:val="007B4004"/>
    <w:rsid w:val="007B40E0"/>
    <w:rsid w:val="007B436E"/>
    <w:rsid w:val="007B4A29"/>
    <w:rsid w:val="007B4A2E"/>
    <w:rsid w:val="007B4A4F"/>
    <w:rsid w:val="007B4AF7"/>
    <w:rsid w:val="007B5484"/>
    <w:rsid w:val="007B5488"/>
    <w:rsid w:val="007B56F2"/>
    <w:rsid w:val="007B58A3"/>
    <w:rsid w:val="007B5924"/>
    <w:rsid w:val="007B5A6C"/>
    <w:rsid w:val="007B5BCF"/>
    <w:rsid w:val="007B5CAE"/>
    <w:rsid w:val="007B5EC6"/>
    <w:rsid w:val="007B5F73"/>
    <w:rsid w:val="007B605E"/>
    <w:rsid w:val="007B6118"/>
    <w:rsid w:val="007B627A"/>
    <w:rsid w:val="007B62D0"/>
    <w:rsid w:val="007B6384"/>
    <w:rsid w:val="007B65DF"/>
    <w:rsid w:val="007B68A2"/>
    <w:rsid w:val="007B6916"/>
    <w:rsid w:val="007B6989"/>
    <w:rsid w:val="007B69F3"/>
    <w:rsid w:val="007B71BA"/>
    <w:rsid w:val="007B737B"/>
    <w:rsid w:val="007B76A7"/>
    <w:rsid w:val="007B7A7D"/>
    <w:rsid w:val="007C038D"/>
    <w:rsid w:val="007C095E"/>
    <w:rsid w:val="007C09B7"/>
    <w:rsid w:val="007C0B59"/>
    <w:rsid w:val="007C0E27"/>
    <w:rsid w:val="007C10F1"/>
    <w:rsid w:val="007C19A8"/>
    <w:rsid w:val="007C19DA"/>
    <w:rsid w:val="007C1B30"/>
    <w:rsid w:val="007C1BD2"/>
    <w:rsid w:val="007C1D13"/>
    <w:rsid w:val="007C1D46"/>
    <w:rsid w:val="007C2014"/>
    <w:rsid w:val="007C2125"/>
    <w:rsid w:val="007C2157"/>
    <w:rsid w:val="007C215F"/>
    <w:rsid w:val="007C23E7"/>
    <w:rsid w:val="007C2510"/>
    <w:rsid w:val="007C29B2"/>
    <w:rsid w:val="007C2A0F"/>
    <w:rsid w:val="007C2F21"/>
    <w:rsid w:val="007C319E"/>
    <w:rsid w:val="007C33C0"/>
    <w:rsid w:val="007C3684"/>
    <w:rsid w:val="007C39C4"/>
    <w:rsid w:val="007C3C35"/>
    <w:rsid w:val="007C3C54"/>
    <w:rsid w:val="007C3D69"/>
    <w:rsid w:val="007C3E12"/>
    <w:rsid w:val="007C3F5B"/>
    <w:rsid w:val="007C43A3"/>
    <w:rsid w:val="007C442A"/>
    <w:rsid w:val="007C4516"/>
    <w:rsid w:val="007C475F"/>
    <w:rsid w:val="007C47B4"/>
    <w:rsid w:val="007C47CA"/>
    <w:rsid w:val="007C4816"/>
    <w:rsid w:val="007C4A44"/>
    <w:rsid w:val="007C4C6E"/>
    <w:rsid w:val="007C4CF0"/>
    <w:rsid w:val="007C5157"/>
    <w:rsid w:val="007C5526"/>
    <w:rsid w:val="007C55AB"/>
    <w:rsid w:val="007C5EF4"/>
    <w:rsid w:val="007C5F99"/>
    <w:rsid w:val="007C5FAF"/>
    <w:rsid w:val="007C6077"/>
    <w:rsid w:val="007C60D7"/>
    <w:rsid w:val="007C61C9"/>
    <w:rsid w:val="007C64AE"/>
    <w:rsid w:val="007C64DC"/>
    <w:rsid w:val="007C6557"/>
    <w:rsid w:val="007C65C4"/>
    <w:rsid w:val="007C6D22"/>
    <w:rsid w:val="007C6D2F"/>
    <w:rsid w:val="007C7096"/>
    <w:rsid w:val="007C7240"/>
    <w:rsid w:val="007C7241"/>
    <w:rsid w:val="007C76D8"/>
    <w:rsid w:val="007C77DF"/>
    <w:rsid w:val="007C7F06"/>
    <w:rsid w:val="007D035C"/>
    <w:rsid w:val="007D085F"/>
    <w:rsid w:val="007D0A38"/>
    <w:rsid w:val="007D0B14"/>
    <w:rsid w:val="007D0BE8"/>
    <w:rsid w:val="007D1492"/>
    <w:rsid w:val="007D16FB"/>
    <w:rsid w:val="007D1C81"/>
    <w:rsid w:val="007D1C92"/>
    <w:rsid w:val="007D1CFF"/>
    <w:rsid w:val="007D2041"/>
    <w:rsid w:val="007D20D5"/>
    <w:rsid w:val="007D22E7"/>
    <w:rsid w:val="007D2344"/>
    <w:rsid w:val="007D2460"/>
    <w:rsid w:val="007D27B8"/>
    <w:rsid w:val="007D2946"/>
    <w:rsid w:val="007D29B2"/>
    <w:rsid w:val="007D29C7"/>
    <w:rsid w:val="007D2A82"/>
    <w:rsid w:val="007D2AA0"/>
    <w:rsid w:val="007D2C91"/>
    <w:rsid w:val="007D2F44"/>
    <w:rsid w:val="007D3A57"/>
    <w:rsid w:val="007D3DE3"/>
    <w:rsid w:val="007D41D3"/>
    <w:rsid w:val="007D4429"/>
    <w:rsid w:val="007D449E"/>
    <w:rsid w:val="007D44E7"/>
    <w:rsid w:val="007D44EE"/>
    <w:rsid w:val="007D452E"/>
    <w:rsid w:val="007D46F9"/>
    <w:rsid w:val="007D480C"/>
    <w:rsid w:val="007D4B47"/>
    <w:rsid w:val="007D4D67"/>
    <w:rsid w:val="007D4D9C"/>
    <w:rsid w:val="007D4EA3"/>
    <w:rsid w:val="007D59C4"/>
    <w:rsid w:val="007D5AE8"/>
    <w:rsid w:val="007D5C13"/>
    <w:rsid w:val="007D619A"/>
    <w:rsid w:val="007D6245"/>
    <w:rsid w:val="007D6BFA"/>
    <w:rsid w:val="007D735C"/>
    <w:rsid w:val="007D785E"/>
    <w:rsid w:val="007D7B08"/>
    <w:rsid w:val="007D7BC0"/>
    <w:rsid w:val="007D7CD1"/>
    <w:rsid w:val="007E07C0"/>
    <w:rsid w:val="007E08EC"/>
    <w:rsid w:val="007E1210"/>
    <w:rsid w:val="007E1560"/>
    <w:rsid w:val="007E16FE"/>
    <w:rsid w:val="007E19A5"/>
    <w:rsid w:val="007E19EE"/>
    <w:rsid w:val="007E1C1D"/>
    <w:rsid w:val="007E2170"/>
    <w:rsid w:val="007E231B"/>
    <w:rsid w:val="007E329E"/>
    <w:rsid w:val="007E32C8"/>
    <w:rsid w:val="007E333E"/>
    <w:rsid w:val="007E342E"/>
    <w:rsid w:val="007E3A0F"/>
    <w:rsid w:val="007E3D59"/>
    <w:rsid w:val="007E4095"/>
    <w:rsid w:val="007E4275"/>
    <w:rsid w:val="007E42FB"/>
    <w:rsid w:val="007E4704"/>
    <w:rsid w:val="007E47D7"/>
    <w:rsid w:val="007E4BE4"/>
    <w:rsid w:val="007E51F8"/>
    <w:rsid w:val="007E5243"/>
    <w:rsid w:val="007E537C"/>
    <w:rsid w:val="007E53A3"/>
    <w:rsid w:val="007E5503"/>
    <w:rsid w:val="007E5870"/>
    <w:rsid w:val="007E5EDB"/>
    <w:rsid w:val="007E60FB"/>
    <w:rsid w:val="007E620F"/>
    <w:rsid w:val="007E72CF"/>
    <w:rsid w:val="007E77B8"/>
    <w:rsid w:val="007E7981"/>
    <w:rsid w:val="007E7E65"/>
    <w:rsid w:val="007F00ED"/>
    <w:rsid w:val="007F0332"/>
    <w:rsid w:val="007F0759"/>
    <w:rsid w:val="007F0A26"/>
    <w:rsid w:val="007F0BCE"/>
    <w:rsid w:val="007F0E16"/>
    <w:rsid w:val="007F0FC2"/>
    <w:rsid w:val="007F11E9"/>
    <w:rsid w:val="007F1680"/>
    <w:rsid w:val="007F177B"/>
    <w:rsid w:val="007F184B"/>
    <w:rsid w:val="007F189B"/>
    <w:rsid w:val="007F1DFD"/>
    <w:rsid w:val="007F2103"/>
    <w:rsid w:val="007F215D"/>
    <w:rsid w:val="007F2C2E"/>
    <w:rsid w:val="007F2D50"/>
    <w:rsid w:val="007F2EE9"/>
    <w:rsid w:val="007F325A"/>
    <w:rsid w:val="007F34BD"/>
    <w:rsid w:val="007F3509"/>
    <w:rsid w:val="007F3747"/>
    <w:rsid w:val="007F39D2"/>
    <w:rsid w:val="007F3B26"/>
    <w:rsid w:val="007F3B5A"/>
    <w:rsid w:val="007F3C4A"/>
    <w:rsid w:val="007F3E82"/>
    <w:rsid w:val="007F443B"/>
    <w:rsid w:val="007F4BFB"/>
    <w:rsid w:val="007F4CB3"/>
    <w:rsid w:val="007F4E83"/>
    <w:rsid w:val="007F4FFF"/>
    <w:rsid w:val="007F5071"/>
    <w:rsid w:val="007F5143"/>
    <w:rsid w:val="007F51E8"/>
    <w:rsid w:val="007F560E"/>
    <w:rsid w:val="007F597A"/>
    <w:rsid w:val="007F5B27"/>
    <w:rsid w:val="007F5B56"/>
    <w:rsid w:val="007F5B62"/>
    <w:rsid w:val="007F5B75"/>
    <w:rsid w:val="007F5BD8"/>
    <w:rsid w:val="007F5CA1"/>
    <w:rsid w:val="007F61B9"/>
    <w:rsid w:val="007F61FB"/>
    <w:rsid w:val="007F6363"/>
    <w:rsid w:val="007F6451"/>
    <w:rsid w:val="007F6564"/>
    <w:rsid w:val="007F66ED"/>
    <w:rsid w:val="007F6B00"/>
    <w:rsid w:val="007F7263"/>
    <w:rsid w:val="007F7626"/>
    <w:rsid w:val="007F76C7"/>
    <w:rsid w:val="007F7721"/>
    <w:rsid w:val="007F776F"/>
    <w:rsid w:val="007F7AFA"/>
    <w:rsid w:val="007F7DD9"/>
    <w:rsid w:val="007F7E0A"/>
    <w:rsid w:val="008007ED"/>
    <w:rsid w:val="0080088A"/>
    <w:rsid w:val="00800A52"/>
    <w:rsid w:val="00800C52"/>
    <w:rsid w:val="00800F90"/>
    <w:rsid w:val="00801315"/>
    <w:rsid w:val="00801343"/>
    <w:rsid w:val="008016B3"/>
    <w:rsid w:val="008017E9"/>
    <w:rsid w:val="0080189B"/>
    <w:rsid w:val="00801A08"/>
    <w:rsid w:val="00801D45"/>
    <w:rsid w:val="008020D7"/>
    <w:rsid w:val="008022D3"/>
    <w:rsid w:val="008024EF"/>
    <w:rsid w:val="0080255A"/>
    <w:rsid w:val="00802670"/>
    <w:rsid w:val="008026DD"/>
    <w:rsid w:val="0080298F"/>
    <w:rsid w:val="00803C35"/>
    <w:rsid w:val="00803D96"/>
    <w:rsid w:val="0080412C"/>
    <w:rsid w:val="00804246"/>
    <w:rsid w:val="00804369"/>
    <w:rsid w:val="008043A2"/>
    <w:rsid w:val="008044EB"/>
    <w:rsid w:val="00804C23"/>
    <w:rsid w:val="0080531C"/>
    <w:rsid w:val="008054AD"/>
    <w:rsid w:val="008056B9"/>
    <w:rsid w:val="00805A4A"/>
    <w:rsid w:val="00805DE3"/>
    <w:rsid w:val="00806275"/>
    <w:rsid w:val="0080631D"/>
    <w:rsid w:val="00806442"/>
    <w:rsid w:val="0080660A"/>
    <w:rsid w:val="00806764"/>
    <w:rsid w:val="00806845"/>
    <w:rsid w:val="008069CE"/>
    <w:rsid w:val="00806FC2"/>
    <w:rsid w:val="00806FFF"/>
    <w:rsid w:val="00807178"/>
    <w:rsid w:val="0080772B"/>
    <w:rsid w:val="0080776A"/>
    <w:rsid w:val="008079C8"/>
    <w:rsid w:val="008079E1"/>
    <w:rsid w:val="008079EC"/>
    <w:rsid w:val="00807A31"/>
    <w:rsid w:val="00810186"/>
    <w:rsid w:val="008102C5"/>
    <w:rsid w:val="00810543"/>
    <w:rsid w:val="008108A1"/>
    <w:rsid w:val="00810FC7"/>
    <w:rsid w:val="00811594"/>
    <w:rsid w:val="00811734"/>
    <w:rsid w:val="00811A1E"/>
    <w:rsid w:val="00812037"/>
    <w:rsid w:val="00812914"/>
    <w:rsid w:val="00812C26"/>
    <w:rsid w:val="00812E07"/>
    <w:rsid w:val="008133BC"/>
    <w:rsid w:val="00813703"/>
    <w:rsid w:val="00813926"/>
    <w:rsid w:val="0081403E"/>
    <w:rsid w:val="008140A2"/>
    <w:rsid w:val="008144BD"/>
    <w:rsid w:val="008146D3"/>
    <w:rsid w:val="00814706"/>
    <w:rsid w:val="00814790"/>
    <w:rsid w:val="00814837"/>
    <w:rsid w:val="00814B6B"/>
    <w:rsid w:val="00814EB1"/>
    <w:rsid w:val="008151F5"/>
    <w:rsid w:val="00815667"/>
    <w:rsid w:val="0081597F"/>
    <w:rsid w:val="00815B8E"/>
    <w:rsid w:val="00815CFD"/>
    <w:rsid w:val="00815D8D"/>
    <w:rsid w:val="00815F30"/>
    <w:rsid w:val="0081617E"/>
    <w:rsid w:val="008161B1"/>
    <w:rsid w:val="00816226"/>
    <w:rsid w:val="008164CA"/>
    <w:rsid w:val="0081666E"/>
    <w:rsid w:val="008166CE"/>
    <w:rsid w:val="008166E4"/>
    <w:rsid w:val="0081677D"/>
    <w:rsid w:val="00816C9F"/>
    <w:rsid w:val="00816D34"/>
    <w:rsid w:val="00816D5A"/>
    <w:rsid w:val="00817450"/>
    <w:rsid w:val="008175F8"/>
    <w:rsid w:val="0081776C"/>
    <w:rsid w:val="00817819"/>
    <w:rsid w:val="00817975"/>
    <w:rsid w:val="00817BE7"/>
    <w:rsid w:val="00817BED"/>
    <w:rsid w:val="00817E90"/>
    <w:rsid w:val="00817EF5"/>
    <w:rsid w:val="00820170"/>
    <w:rsid w:val="0082026E"/>
    <w:rsid w:val="0082070C"/>
    <w:rsid w:val="008207AB"/>
    <w:rsid w:val="00820991"/>
    <w:rsid w:val="00820C5C"/>
    <w:rsid w:val="008211A6"/>
    <w:rsid w:val="00821244"/>
    <w:rsid w:val="008216E5"/>
    <w:rsid w:val="008217C9"/>
    <w:rsid w:val="00821A7C"/>
    <w:rsid w:val="00821BFF"/>
    <w:rsid w:val="00821CE4"/>
    <w:rsid w:val="00822231"/>
    <w:rsid w:val="00822232"/>
    <w:rsid w:val="00822394"/>
    <w:rsid w:val="008225AE"/>
    <w:rsid w:val="00822881"/>
    <w:rsid w:val="00822ADA"/>
    <w:rsid w:val="00822EA3"/>
    <w:rsid w:val="008237DD"/>
    <w:rsid w:val="00824045"/>
    <w:rsid w:val="00824050"/>
    <w:rsid w:val="00824096"/>
    <w:rsid w:val="0082427B"/>
    <w:rsid w:val="008245B2"/>
    <w:rsid w:val="00824608"/>
    <w:rsid w:val="00824672"/>
    <w:rsid w:val="00824D69"/>
    <w:rsid w:val="00825225"/>
    <w:rsid w:val="00825BAA"/>
    <w:rsid w:val="00825FB8"/>
    <w:rsid w:val="008260A8"/>
    <w:rsid w:val="00826122"/>
    <w:rsid w:val="00826176"/>
    <w:rsid w:val="00826366"/>
    <w:rsid w:val="008265AE"/>
    <w:rsid w:val="008266B2"/>
    <w:rsid w:val="00826A6B"/>
    <w:rsid w:val="00826C47"/>
    <w:rsid w:val="00827065"/>
    <w:rsid w:val="00827426"/>
    <w:rsid w:val="008276B3"/>
    <w:rsid w:val="0082770B"/>
    <w:rsid w:val="00827956"/>
    <w:rsid w:val="00827A1B"/>
    <w:rsid w:val="00827C79"/>
    <w:rsid w:val="00830171"/>
    <w:rsid w:val="00830304"/>
    <w:rsid w:val="00830455"/>
    <w:rsid w:val="00830547"/>
    <w:rsid w:val="00830C78"/>
    <w:rsid w:val="00830E42"/>
    <w:rsid w:val="00830F88"/>
    <w:rsid w:val="00830F9E"/>
    <w:rsid w:val="00831142"/>
    <w:rsid w:val="0083116D"/>
    <w:rsid w:val="00831212"/>
    <w:rsid w:val="00831371"/>
    <w:rsid w:val="008320EE"/>
    <w:rsid w:val="0083277A"/>
    <w:rsid w:val="0083277C"/>
    <w:rsid w:val="00832960"/>
    <w:rsid w:val="00832BEB"/>
    <w:rsid w:val="00833034"/>
    <w:rsid w:val="008332CC"/>
    <w:rsid w:val="00833521"/>
    <w:rsid w:val="00833634"/>
    <w:rsid w:val="00833B25"/>
    <w:rsid w:val="00833F3A"/>
    <w:rsid w:val="008340B4"/>
    <w:rsid w:val="00834253"/>
    <w:rsid w:val="00834309"/>
    <w:rsid w:val="008346A8"/>
    <w:rsid w:val="008346FC"/>
    <w:rsid w:val="00834E05"/>
    <w:rsid w:val="008351A6"/>
    <w:rsid w:val="00835575"/>
    <w:rsid w:val="00835662"/>
    <w:rsid w:val="00835A03"/>
    <w:rsid w:val="00835F8C"/>
    <w:rsid w:val="0083607A"/>
    <w:rsid w:val="00836418"/>
    <w:rsid w:val="0083654B"/>
    <w:rsid w:val="00836812"/>
    <w:rsid w:val="00836A20"/>
    <w:rsid w:val="00836B78"/>
    <w:rsid w:val="00836FF6"/>
    <w:rsid w:val="0083763A"/>
    <w:rsid w:val="008379CD"/>
    <w:rsid w:val="00837A40"/>
    <w:rsid w:val="00837B4A"/>
    <w:rsid w:val="00837C2A"/>
    <w:rsid w:val="0084016F"/>
    <w:rsid w:val="008401AF"/>
    <w:rsid w:val="0084024F"/>
    <w:rsid w:val="00840CD6"/>
    <w:rsid w:val="00841040"/>
    <w:rsid w:val="008412EB"/>
    <w:rsid w:val="00841337"/>
    <w:rsid w:val="008413AE"/>
    <w:rsid w:val="0084168D"/>
    <w:rsid w:val="00841760"/>
    <w:rsid w:val="00841B11"/>
    <w:rsid w:val="00841BB1"/>
    <w:rsid w:val="00841CD1"/>
    <w:rsid w:val="00841FFC"/>
    <w:rsid w:val="0084215F"/>
    <w:rsid w:val="00842361"/>
    <w:rsid w:val="00842BB0"/>
    <w:rsid w:val="00842D94"/>
    <w:rsid w:val="0084311A"/>
    <w:rsid w:val="00843163"/>
    <w:rsid w:val="0084330E"/>
    <w:rsid w:val="00843658"/>
    <w:rsid w:val="0084378E"/>
    <w:rsid w:val="008439E7"/>
    <w:rsid w:val="00843E11"/>
    <w:rsid w:val="00844177"/>
    <w:rsid w:val="00844519"/>
    <w:rsid w:val="0084484D"/>
    <w:rsid w:val="008448C2"/>
    <w:rsid w:val="00844B0D"/>
    <w:rsid w:val="008461FE"/>
    <w:rsid w:val="0084632B"/>
    <w:rsid w:val="0084657D"/>
    <w:rsid w:val="00846832"/>
    <w:rsid w:val="00846857"/>
    <w:rsid w:val="00846AF1"/>
    <w:rsid w:val="00846D4D"/>
    <w:rsid w:val="0084700C"/>
    <w:rsid w:val="00847193"/>
    <w:rsid w:val="00847644"/>
    <w:rsid w:val="008477F5"/>
    <w:rsid w:val="00847B0A"/>
    <w:rsid w:val="00847C18"/>
    <w:rsid w:val="00847D02"/>
    <w:rsid w:val="00847DC4"/>
    <w:rsid w:val="00847E6A"/>
    <w:rsid w:val="00850333"/>
    <w:rsid w:val="008507C5"/>
    <w:rsid w:val="00850A64"/>
    <w:rsid w:val="00850A8B"/>
    <w:rsid w:val="0085115A"/>
    <w:rsid w:val="0085156C"/>
    <w:rsid w:val="00851614"/>
    <w:rsid w:val="00851824"/>
    <w:rsid w:val="008518B7"/>
    <w:rsid w:val="00851A5A"/>
    <w:rsid w:val="00851CBA"/>
    <w:rsid w:val="00851DFE"/>
    <w:rsid w:val="00852137"/>
    <w:rsid w:val="0085223E"/>
    <w:rsid w:val="008527AC"/>
    <w:rsid w:val="00852919"/>
    <w:rsid w:val="00852E0B"/>
    <w:rsid w:val="00853087"/>
    <w:rsid w:val="008532AA"/>
    <w:rsid w:val="00853379"/>
    <w:rsid w:val="00853B3D"/>
    <w:rsid w:val="00853CC6"/>
    <w:rsid w:val="00853F03"/>
    <w:rsid w:val="008542A3"/>
    <w:rsid w:val="00854907"/>
    <w:rsid w:val="00854FB8"/>
    <w:rsid w:val="008551F7"/>
    <w:rsid w:val="00855472"/>
    <w:rsid w:val="008554EF"/>
    <w:rsid w:val="0085554B"/>
    <w:rsid w:val="0085558E"/>
    <w:rsid w:val="00856186"/>
    <w:rsid w:val="008561CF"/>
    <w:rsid w:val="008566FF"/>
    <w:rsid w:val="00856729"/>
    <w:rsid w:val="0085681B"/>
    <w:rsid w:val="00856A36"/>
    <w:rsid w:val="00857775"/>
    <w:rsid w:val="0086007F"/>
    <w:rsid w:val="00860110"/>
    <w:rsid w:val="008601E1"/>
    <w:rsid w:val="0086023D"/>
    <w:rsid w:val="008602E9"/>
    <w:rsid w:val="0086034A"/>
    <w:rsid w:val="008603ED"/>
    <w:rsid w:val="008608D3"/>
    <w:rsid w:val="00860A04"/>
    <w:rsid w:val="00860A74"/>
    <w:rsid w:val="00860ADA"/>
    <w:rsid w:val="00860CDC"/>
    <w:rsid w:val="008612CE"/>
    <w:rsid w:val="008615C8"/>
    <w:rsid w:val="008615ED"/>
    <w:rsid w:val="0086181D"/>
    <w:rsid w:val="008619CF"/>
    <w:rsid w:val="00861B05"/>
    <w:rsid w:val="00861B2B"/>
    <w:rsid w:val="00861DC1"/>
    <w:rsid w:val="00862229"/>
    <w:rsid w:val="00862C26"/>
    <w:rsid w:val="00863279"/>
    <w:rsid w:val="008634C8"/>
    <w:rsid w:val="0086365B"/>
    <w:rsid w:val="00863728"/>
    <w:rsid w:val="00863993"/>
    <w:rsid w:val="00863AF1"/>
    <w:rsid w:val="008642BE"/>
    <w:rsid w:val="008646C0"/>
    <w:rsid w:val="008646F8"/>
    <w:rsid w:val="00864AC2"/>
    <w:rsid w:val="00864BF8"/>
    <w:rsid w:val="00864DDD"/>
    <w:rsid w:val="00864DDF"/>
    <w:rsid w:val="00864ECD"/>
    <w:rsid w:val="00865232"/>
    <w:rsid w:val="008653C7"/>
    <w:rsid w:val="00865419"/>
    <w:rsid w:val="0086555B"/>
    <w:rsid w:val="0086579D"/>
    <w:rsid w:val="00865943"/>
    <w:rsid w:val="008662C3"/>
    <w:rsid w:val="008665F7"/>
    <w:rsid w:val="00866B2B"/>
    <w:rsid w:val="00866BB8"/>
    <w:rsid w:val="00866C22"/>
    <w:rsid w:val="00866C58"/>
    <w:rsid w:val="00867329"/>
    <w:rsid w:val="008674FD"/>
    <w:rsid w:val="0086783D"/>
    <w:rsid w:val="00867A3D"/>
    <w:rsid w:val="00867B23"/>
    <w:rsid w:val="00867E5B"/>
    <w:rsid w:val="008703F5"/>
    <w:rsid w:val="008705CF"/>
    <w:rsid w:val="008706EF"/>
    <w:rsid w:val="008707FE"/>
    <w:rsid w:val="00870C17"/>
    <w:rsid w:val="00870C39"/>
    <w:rsid w:val="00870CBF"/>
    <w:rsid w:val="00871485"/>
    <w:rsid w:val="00871857"/>
    <w:rsid w:val="00871C2A"/>
    <w:rsid w:val="008723F1"/>
    <w:rsid w:val="0087240E"/>
    <w:rsid w:val="00872545"/>
    <w:rsid w:val="00872B5A"/>
    <w:rsid w:val="00872CD1"/>
    <w:rsid w:val="0087344F"/>
    <w:rsid w:val="0087376E"/>
    <w:rsid w:val="0087388E"/>
    <w:rsid w:val="00873A41"/>
    <w:rsid w:val="00873A64"/>
    <w:rsid w:val="00873A8D"/>
    <w:rsid w:val="00874131"/>
    <w:rsid w:val="0087436C"/>
    <w:rsid w:val="00874568"/>
    <w:rsid w:val="00874717"/>
    <w:rsid w:val="00874CE4"/>
    <w:rsid w:val="008750FB"/>
    <w:rsid w:val="00875317"/>
    <w:rsid w:val="0087597C"/>
    <w:rsid w:val="00875A2B"/>
    <w:rsid w:val="00875AC9"/>
    <w:rsid w:val="00875B7A"/>
    <w:rsid w:val="00875CCE"/>
    <w:rsid w:val="0087657A"/>
    <w:rsid w:val="008766B7"/>
    <w:rsid w:val="00876B20"/>
    <w:rsid w:val="00876CB4"/>
    <w:rsid w:val="008770D5"/>
    <w:rsid w:val="008772D0"/>
    <w:rsid w:val="0087732E"/>
    <w:rsid w:val="008774B5"/>
    <w:rsid w:val="00877582"/>
    <w:rsid w:val="00877A0B"/>
    <w:rsid w:val="0088007C"/>
    <w:rsid w:val="0088059B"/>
    <w:rsid w:val="008808D7"/>
    <w:rsid w:val="00880AEA"/>
    <w:rsid w:val="00880C7F"/>
    <w:rsid w:val="00880DFE"/>
    <w:rsid w:val="00880FA8"/>
    <w:rsid w:val="00881825"/>
    <w:rsid w:val="00881C86"/>
    <w:rsid w:val="00881E1F"/>
    <w:rsid w:val="00881EE5"/>
    <w:rsid w:val="00882012"/>
    <w:rsid w:val="0088211F"/>
    <w:rsid w:val="0088214D"/>
    <w:rsid w:val="0088223C"/>
    <w:rsid w:val="00882E33"/>
    <w:rsid w:val="00882EE8"/>
    <w:rsid w:val="008832A3"/>
    <w:rsid w:val="008833A8"/>
    <w:rsid w:val="00883461"/>
    <w:rsid w:val="008834F8"/>
    <w:rsid w:val="0088375D"/>
    <w:rsid w:val="00883ED2"/>
    <w:rsid w:val="00883FA6"/>
    <w:rsid w:val="00884282"/>
    <w:rsid w:val="008842C2"/>
    <w:rsid w:val="0088458F"/>
    <w:rsid w:val="0088475E"/>
    <w:rsid w:val="00884772"/>
    <w:rsid w:val="008847FF"/>
    <w:rsid w:val="00884D31"/>
    <w:rsid w:val="0088520A"/>
    <w:rsid w:val="008857C3"/>
    <w:rsid w:val="00885809"/>
    <w:rsid w:val="00885A34"/>
    <w:rsid w:val="00885A7F"/>
    <w:rsid w:val="00885BBD"/>
    <w:rsid w:val="00885C2E"/>
    <w:rsid w:val="00885C73"/>
    <w:rsid w:val="00885D06"/>
    <w:rsid w:val="00885E92"/>
    <w:rsid w:val="00886510"/>
    <w:rsid w:val="00886569"/>
    <w:rsid w:val="00886602"/>
    <w:rsid w:val="0088660B"/>
    <w:rsid w:val="00886A72"/>
    <w:rsid w:val="00886B81"/>
    <w:rsid w:val="00886BFE"/>
    <w:rsid w:val="00886EB4"/>
    <w:rsid w:val="00886F0C"/>
    <w:rsid w:val="00886FAF"/>
    <w:rsid w:val="00886FCC"/>
    <w:rsid w:val="008870DE"/>
    <w:rsid w:val="0088730D"/>
    <w:rsid w:val="00887411"/>
    <w:rsid w:val="00887595"/>
    <w:rsid w:val="0088766A"/>
    <w:rsid w:val="0088769C"/>
    <w:rsid w:val="008877AC"/>
    <w:rsid w:val="00887808"/>
    <w:rsid w:val="00887AB8"/>
    <w:rsid w:val="00887B0D"/>
    <w:rsid w:val="00890345"/>
    <w:rsid w:val="0089038E"/>
    <w:rsid w:val="008905E7"/>
    <w:rsid w:val="00890663"/>
    <w:rsid w:val="0089068D"/>
    <w:rsid w:val="00890C83"/>
    <w:rsid w:val="00890DE9"/>
    <w:rsid w:val="00890EBA"/>
    <w:rsid w:val="008912CF"/>
    <w:rsid w:val="0089192E"/>
    <w:rsid w:val="00891A14"/>
    <w:rsid w:val="00891B53"/>
    <w:rsid w:val="00891BF1"/>
    <w:rsid w:val="00891C6A"/>
    <w:rsid w:val="008927C2"/>
    <w:rsid w:val="00892BEC"/>
    <w:rsid w:val="00892D03"/>
    <w:rsid w:val="00892D61"/>
    <w:rsid w:val="00892D83"/>
    <w:rsid w:val="00892FE6"/>
    <w:rsid w:val="00893114"/>
    <w:rsid w:val="00893225"/>
    <w:rsid w:val="0089328F"/>
    <w:rsid w:val="00893959"/>
    <w:rsid w:val="00893DF6"/>
    <w:rsid w:val="00893F0B"/>
    <w:rsid w:val="0089401D"/>
    <w:rsid w:val="0089428B"/>
    <w:rsid w:val="008942B2"/>
    <w:rsid w:val="00894ABB"/>
    <w:rsid w:val="00894C2A"/>
    <w:rsid w:val="00894E2B"/>
    <w:rsid w:val="0089512D"/>
    <w:rsid w:val="0089524D"/>
    <w:rsid w:val="00895CF0"/>
    <w:rsid w:val="00895F8F"/>
    <w:rsid w:val="008961D0"/>
    <w:rsid w:val="00896516"/>
    <w:rsid w:val="0089676B"/>
    <w:rsid w:val="00896922"/>
    <w:rsid w:val="00896B1D"/>
    <w:rsid w:val="00896EE6"/>
    <w:rsid w:val="00896FA7"/>
    <w:rsid w:val="00896FF4"/>
    <w:rsid w:val="008975FF"/>
    <w:rsid w:val="008A0041"/>
    <w:rsid w:val="008A00E2"/>
    <w:rsid w:val="008A02DF"/>
    <w:rsid w:val="008A0A07"/>
    <w:rsid w:val="008A0D85"/>
    <w:rsid w:val="008A0DEE"/>
    <w:rsid w:val="008A1400"/>
    <w:rsid w:val="008A15BA"/>
    <w:rsid w:val="008A17BC"/>
    <w:rsid w:val="008A1CD7"/>
    <w:rsid w:val="008A1EC6"/>
    <w:rsid w:val="008A216E"/>
    <w:rsid w:val="008A28CB"/>
    <w:rsid w:val="008A2D8C"/>
    <w:rsid w:val="008A3064"/>
    <w:rsid w:val="008A3125"/>
    <w:rsid w:val="008A3143"/>
    <w:rsid w:val="008A3624"/>
    <w:rsid w:val="008A3646"/>
    <w:rsid w:val="008A3915"/>
    <w:rsid w:val="008A3AD0"/>
    <w:rsid w:val="008A3C06"/>
    <w:rsid w:val="008A3F1D"/>
    <w:rsid w:val="008A4678"/>
    <w:rsid w:val="008A476D"/>
    <w:rsid w:val="008A47A7"/>
    <w:rsid w:val="008A491A"/>
    <w:rsid w:val="008A4B19"/>
    <w:rsid w:val="008A4C8B"/>
    <w:rsid w:val="008A4EBA"/>
    <w:rsid w:val="008A5143"/>
    <w:rsid w:val="008A5432"/>
    <w:rsid w:val="008A5481"/>
    <w:rsid w:val="008A58E2"/>
    <w:rsid w:val="008A5AAD"/>
    <w:rsid w:val="008A5F51"/>
    <w:rsid w:val="008A61FC"/>
    <w:rsid w:val="008A651A"/>
    <w:rsid w:val="008A6975"/>
    <w:rsid w:val="008A6C19"/>
    <w:rsid w:val="008A6C85"/>
    <w:rsid w:val="008A6FDC"/>
    <w:rsid w:val="008A731F"/>
    <w:rsid w:val="008A7351"/>
    <w:rsid w:val="008A76ED"/>
    <w:rsid w:val="008A7AF7"/>
    <w:rsid w:val="008A7B26"/>
    <w:rsid w:val="008B077D"/>
    <w:rsid w:val="008B0EFF"/>
    <w:rsid w:val="008B0F10"/>
    <w:rsid w:val="008B1004"/>
    <w:rsid w:val="008B105D"/>
    <w:rsid w:val="008B12C9"/>
    <w:rsid w:val="008B1B47"/>
    <w:rsid w:val="008B1C42"/>
    <w:rsid w:val="008B2212"/>
    <w:rsid w:val="008B229B"/>
    <w:rsid w:val="008B27B0"/>
    <w:rsid w:val="008B2A66"/>
    <w:rsid w:val="008B2BB3"/>
    <w:rsid w:val="008B3130"/>
    <w:rsid w:val="008B354B"/>
    <w:rsid w:val="008B38E7"/>
    <w:rsid w:val="008B3C36"/>
    <w:rsid w:val="008B3C75"/>
    <w:rsid w:val="008B3FDF"/>
    <w:rsid w:val="008B413A"/>
    <w:rsid w:val="008B4963"/>
    <w:rsid w:val="008B49E0"/>
    <w:rsid w:val="008B4C09"/>
    <w:rsid w:val="008B4C69"/>
    <w:rsid w:val="008B4EFB"/>
    <w:rsid w:val="008B55D3"/>
    <w:rsid w:val="008B595E"/>
    <w:rsid w:val="008B5F7D"/>
    <w:rsid w:val="008B6180"/>
    <w:rsid w:val="008B62BB"/>
    <w:rsid w:val="008B65D1"/>
    <w:rsid w:val="008B6AA8"/>
    <w:rsid w:val="008B6CDB"/>
    <w:rsid w:val="008B719E"/>
    <w:rsid w:val="008C0172"/>
    <w:rsid w:val="008C01D1"/>
    <w:rsid w:val="008C0419"/>
    <w:rsid w:val="008C054D"/>
    <w:rsid w:val="008C0E7C"/>
    <w:rsid w:val="008C1080"/>
    <w:rsid w:val="008C1387"/>
    <w:rsid w:val="008C147C"/>
    <w:rsid w:val="008C1CA4"/>
    <w:rsid w:val="008C1CF0"/>
    <w:rsid w:val="008C1E81"/>
    <w:rsid w:val="008C24EC"/>
    <w:rsid w:val="008C26BA"/>
    <w:rsid w:val="008C27BC"/>
    <w:rsid w:val="008C2833"/>
    <w:rsid w:val="008C28DA"/>
    <w:rsid w:val="008C2E92"/>
    <w:rsid w:val="008C2EB0"/>
    <w:rsid w:val="008C364E"/>
    <w:rsid w:val="008C36A3"/>
    <w:rsid w:val="008C386F"/>
    <w:rsid w:val="008C3BB9"/>
    <w:rsid w:val="008C41CD"/>
    <w:rsid w:val="008C4677"/>
    <w:rsid w:val="008C48B7"/>
    <w:rsid w:val="008C4AFD"/>
    <w:rsid w:val="008C4D33"/>
    <w:rsid w:val="008C5084"/>
    <w:rsid w:val="008C53E3"/>
    <w:rsid w:val="008C55F4"/>
    <w:rsid w:val="008C58C7"/>
    <w:rsid w:val="008C5BFB"/>
    <w:rsid w:val="008C5D2E"/>
    <w:rsid w:val="008C5E74"/>
    <w:rsid w:val="008C6268"/>
    <w:rsid w:val="008C6298"/>
    <w:rsid w:val="008C6AB8"/>
    <w:rsid w:val="008C6DC2"/>
    <w:rsid w:val="008C6F8E"/>
    <w:rsid w:val="008C70DD"/>
    <w:rsid w:val="008C70E0"/>
    <w:rsid w:val="008C725C"/>
    <w:rsid w:val="008C7348"/>
    <w:rsid w:val="008C747D"/>
    <w:rsid w:val="008C757C"/>
    <w:rsid w:val="008C7C0F"/>
    <w:rsid w:val="008C7CC4"/>
    <w:rsid w:val="008C7D8A"/>
    <w:rsid w:val="008C7EAE"/>
    <w:rsid w:val="008D015C"/>
    <w:rsid w:val="008D0407"/>
    <w:rsid w:val="008D057F"/>
    <w:rsid w:val="008D0BB0"/>
    <w:rsid w:val="008D0F10"/>
    <w:rsid w:val="008D113A"/>
    <w:rsid w:val="008D14F8"/>
    <w:rsid w:val="008D153E"/>
    <w:rsid w:val="008D16AD"/>
    <w:rsid w:val="008D16E6"/>
    <w:rsid w:val="008D1760"/>
    <w:rsid w:val="008D1BB5"/>
    <w:rsid w:val="008D210D"/>
    <w:rsid w:val="008D2388"/>
    <w:rsid w:val="008D275D"/>
    <w:rsid w:val="008D2A80"/>
    <w:rsid w:val="008D2ACF"/>
    <w:rsid w:val="008D2C53"/>
    <w:rsid w:val="008D2C81"/>
    <w:rsid w:val="008D2D31"/>
    <w:rsid w:val="008D2F07"/>
    <w:rsid w:val="008D3165"/>
    <w:rsid w:val="008D326A"/>
    <w:rsid w:val="008D34F1"/>
    <w:rsid w:val="008D377E"/>
    <w:rsid w:val="008D386E"/>
    <w:rsid w:val="008D395B"/>
    <w:rsid w:val="008D3A54"/>
    <w:rsid w:val="008D3D4C"/>
    <w:rsid w:val="008D4310"/>
    <w:rsid w:val="008D4314"/>
    <w:rsid w:val="008D446A"/>
    <w:rsid w:val="008D4B02"/>
    <w:rsid w:val="008D4B32"/>
    <w:rsid w:val="008D4EB1"/>
    <w:rsid w:val="008D4F28"/>
    <w:rsid w:val="008D5043"/>
    <w:rsid w:val="008D574A"/>
    <w:rsid w:val="008D5DC4"/>
    <w:rsid w:val="008D6317"/>
    <w:rsid w:val="008D6783"/>
    <w:rsid w:val="008D6B7F"/>
    <w:rsid w:val="008D6CE6"/>
    <w:rsid w:val="008D7042"/>
    <w:rsid w:val="008D7121"/>
    <w:rsid w:val="008D738C"/>
    <w:rsid w:val="008D74DF"/>
    <w:rsid w:val="008D74FF"/>
    <w:rsid w:val="008D75F4"/>
    <w:rsid w:val="008D7742"/>
    <w:rsid w:val="008D7893"/>
    <w:rsid w:val="008D796E"/>
    <w:rsid w:val="008D7A4E"/>
    <w:rsid w:val="008D7B1C"/>
    <w:rsid w:val="008D7D47"/>
    <w:rsid w:val="008D7DB7"/>
    <w:rsid w:val="008D7EE7"/>
    <w:rsid w:val="008E009A"/>
    <w:rsid w:val="008E072F"/>
    <w:rsid w:val="008E0793"/>
    <w:rsid w:val="008E0B19"/>
    <w:rsid w:val="008E0E67"/>
    <w:rsid w:val="008E0FCA"/>
    <w:rsid w:val="008E11BC"/>
    <w:rsid w:val="008E154D"/>
    <w:rsid w:val="008E17B7"/>
    <w:rsid w:val="008E18F3"/>
    <w:rsid w:val="008E1B21"/>
    <w:rsid w:val="008E1B82"/>
    <w:rsid w:val="008E1BF7"/>
    <w:rsid w:val="008E1C01"/>
    <w:rsid w:val="008E1C3C"/>
    <w:rsid w:val="008E1CB7"/>
    <w:rsid w:val="008E1EB9"/>
    <w:rsid w:val="008E21F8"/>
    <w:rsid w:val="008E2284"/>
    <w:rsid w:val="008E24A0"/>
    <w:rsid w:val="008E24AF"/>
    <w:rsid w:val="008E26F2"/>
    <w:rsid w:val="008E29F1"/>
    <w:rsid w:val="008E2C38"/>
    <w:rsid w:val="008E2CB8"/>
    <w:rsid w:val="008E2F38"/>
    <w:rsid w:val="008E34D1"/>
    <w:rsid w:val="008E38F0"/>
    <w:rsid w:val="008E3C24"/>
    <w:rsid w:val="008E3C2D"/>
    <w:rsid w:val="008E3FF6"/>
    <w:rsid w:val="008E40B0"/>
    <w:rsid w:val="008E4499"/>
    <w:rsid w:val="008E46AA"/>
    <w:rsid w:val="008E47A4"/>
    <w:rsid w:val="008E48B5"/>
    <w:rsid w:val="008E48E9"/>
    <w:rsid w:val="008E492E"/>
    <w:rsid w:val="008E49FD"/>
    <w:rsid w:val="008E4B36"/>
    <w:rsid w:val="008E51C7"/>
    <w:rsid w:val="008E51F8"/>
    <w:rsid w:val="008E591B"/>
    <w:rsid w:val="008E5A55"/>
    <w:rsid w:val="008E5BDC"/>
    <w:rsid w:val="008E63C7"/>
    <w:rsid w:val="008E644E"/>
    <w:rsid w:val="008E67FC"/>
    <w:rsid w:val="008E6885"/>
    <w:rsid w:val="008E68F7"/>
    <w:rsid w:val="008E696F"/>
    <w:rsid w:val="008E6A3A"/>
    <w:rsid w:val="008E6B43"/>
    <w:rsid w:val="008E7297"/>
    <w:rsid w:val="008E78C0"/>
    <w:rsid w:val="008E7AA6"/>
    <w:rsid w:val="008E7C3D"/>
    <w:rsid w:val="008E7C77"/>
    <w:rsid w:val="008F04FE"/>
    <w:rsid w:val="008F092E"/>
    <w:rsid w:val="008F09E3"/>
    <w:rsid w:val="008F0AF7"/>
    <w:rsid w:val="008F0B0C"/>
    <w:rsid w:val="008F0B30"/>
    <w:rsid w:val="008F0E26"/>
    <w:rsid w:val="008F0FB7"/>
    <w:rsid w:val="008F0FE6"/>
    <w:rsid w:val="008F11E9"/>
    <w:rsid w:val="008F1BF3"/>
    <w:rsid w:val="008F1CEB"/>
    <w:rsid w:val="008F222E"/>
    <w:rsid w:val="008F25DD"/>
    <w:rsid w:val="008F2817"/>
    <w:rsid w:val="008F2B15"/>
    <w:rsid w:val="008F2CA4"/>
    <w:rsid w:val="008F2DCC"/>
    <w:rsid w:val="008F2E10"/>
    <w:rsid w:val="008F2EA2"/>
    <w:rsid w:val="008F306F"/>
    <w:rsid w:val="008F3248"/>
    <w:rsid w:val="008F3666"/>
    <w:rsid w:val="008F37B9"/>
    <w:rsid w:val="008F3D5E"/>
    <w:rsid w:val="008F3F9C"/>
    <w:rsid w:val="008F474C"/>
    <w:rsid w:val="008F4D17"/>
    <w:rsid w:val="008F5172"/>
    <w:rsid w:val="008F5334"/>
    <w:rsid w:val="008F551F"/>
    <w:rsid w:val="008F5852"/>
    <w:rsid w:val="008F5CF1"/>
    <w:rsid w:val="008F62D1"/>
    <w:rsid w:val="008F6369"/>
    <w:rsid w:val="008F66E4"/>
    <w:rsid w:val="008F66E5"/>
    <w:rsid w:val="008F6DA6"/>
    <w:rsid w:val="008F6FF2"/>
    <w:rsid w:val="008F76F3"/>
    <w:rsid w:val="008F7A71"/>
    <w:rsid w:val="0090002C"/>
    <w:rsid w:val="00900043"/>
    <w:rsid w:val="00900147"/>
    <w:rsid w:val="00900158"/>
    <w:rsid w:val="00900233"/>
    <w:rsid w:val="009002A0"/>
    <w:rsid w:val="00900300"/>
    <w:rsid w:val="00900C96"/>
    <w:rsid w:val="00900D6C"/>
    <w:rsid w:val="00901425"/>
    <w:rsid w:val="009017D2"/>
    <w:rsid w:val="00901835"/>
    <w:rsid w:val="0090192B"/>
    <w:rsid w:val="00901AB4"/>
    <w:rsid w:val="00901BF5"/>
    <w:rsid w:val="00901C7F"/>
    <w:rsid w:val="0090236A"/>
    <w:rsid w:val="00902474"/>
    <w:rsid w:val="009026EE"/>
    <w:rsid w:val="00902884"/>
    <w:rsid w:val="00902D23"/>
    <w:rsid w:val="00902E9C"/>
    <w:rsid w:val="009036A2"/>
    <w:rsid w:val="00903AF2"/>
    <w:rsid w:val="00903BE9"/>
    <w:rsid w:val="00903C50"/>
    <w:rsid w:val="009042B8"/>
    <w:rsid w:val="009042EB"/>
    <w:rsid w:val="00904317"/>
    <w:rsid w:val="00904322"/>
    <w:rsid w:val="00904356"/>
    <w:rsid w:val="00904909"/>
    <w:rsid w:val="00904930"/>
    <w:rsid w:val="00904EDD"/>
    <w:rsid w:val="00904F03"/>
    <w:rsid w:val="00905066"/>
    <w:rsid w:val="009050C2"/>
    <w:rsid w:val="009051C0"/>
    <w:rsid w:val="0090525A"/>
    <w:rsid w:val="00905377"/>
    <w:rsid w:val="00905422"/>
    <w:rsid w:val="009054C0"/>
    <w:rsid w:val="0090597A"/>
    <w:rsid w:val="00905A6A"/>
    <w:rsid w:val="00905C49"/>
    <w:rsid w:val="00905D88"/>
    <w:rsid w:val="00905DC3"/>
    <w:rsid w:val="00905F63"/>
    <w:rsid w:val="00905FB0"/>
    <w:rsid w:val="00906021"/>
    <w:rsid w:val="009061AB"/>
    <w:rsid w:val="009067E0"/>
    <w:rsid w:val="0090680D"/>
    <w:rsid w:val="009069ED"/>
    <w:rsid w:val="00906BFB"/>
    <w:rsid w:val="00906CA9"/>
    <w:rsid w:val="00906E4F"/>
    <w:rsid w:val="00906ECD"/>
    <w:rsid w:val="00906EDE"/>
    <w:rsid w:val="00906FD3"/>
    <w:rsid w:val="009072E8"/>
    <w:rsid w:val="009073A6"/>
    <w:rsid w:val="009076E2"/>
    <w:rsid w:val="009078DF"/>
    <w:rsid w:val="00907D3A"/>
    <w:rsid w:val="00910320"/>
    <w:rsid w:val="00910AC4"/>
    <w:rsid w:val="00910BF4"/>
    <w:rsid w:val="0091149C"/>
    <w:rsid w:val="00911668"/>
    <w:rsid w:val="009116F3"/>
    <w:rsid w:val="00911993"/>
    <w:rsid w:val="009124A3"/>
    <w:rsid w:val="009125D3"/>
    <w:rsid w:val="0091268D"/>
    <w:rsid w:val="00912890"/>
    <w:rsid w:val="009131DA"/>
    <w:rsid w:val="00913513"/>
    <w:rsid w:val="009137E9"/>
    <w:rsid w:val="00913AE7"/>
    <w:rsid w:val="00913E88"/>
    <w:rsid w:val="00913EFA"/>
    <w:rsid w:val="009146B6"/>
    <w:rsid w:val="0091481F"/>
    <w:rsid w:val="0091545E"/>
    <w:rsid w:val="00915601"/>
    <w:rsid w:val="00915765"/>
    <w:rsid w:val="0091577A"/>
    <w:rsid w:val="00915844"/>
    <w:rsid w:val="00915A90"/>
    <w:rsid w:val="00915AED"/>
    <w:rsid w:val="00915E8F"/>
    <w:rsid w:val="00915F37"/>
    <w:rsid w:val="00916253"/>
    <w:rsid w:val="009166F2"/>
    <w:rsid w:val="00916A94"/>
    <w:rsid w:val="00916B5B"/>
    <w:rsid w:val="00916D95"/>
    <w:rsid w:val="00917102"/>
    <w:rsid w:val="00917286"/>
    <w:rsid w:val="0091754D"/>
    <w:rsid w:val="0091761E"/>
    <w:rsid w:val="0091772B"/>
    <w:rsid w:val="009177D3"/>
    <w:rsid w:val="009179E8"/>
    <w:rsid w:val="00917AF6"/>
    <w:rsid w:val="00917D51"/>
    <w:rsid w:val="0092060D"/>
    <w:rsid w:val="00920A3F"/>
    <w:rsid w:val="00920E56"/>
    <w:rsid w:val="009211E5"/>
    <w:rsid w:val="009215BC"/>
    <w:rsid w:val="00921A91"/>
    <w:rsid w:val="00921ABA"/>
    <w:rsid w:val="00921B9F"/>
    <w:rsid w:val="00921C42"/>
    <w:rsid w:val="00921DA9"/>
    <w:rsid w:val="00921ED8"/>
    <w:rsid w:val="00922380"/>
    <w:rsid w:val="00922FD8"/>
    <w:rsid w:val="009230BE"/>
    <w:rsid w:val="00923179"/>
    <w:rsid w:val="0092392E"/>
    <w:rsid w:val="00923AAA"/>
    <w:rsid w:val="00923CBD"/>
    <w:rsid w:val="00923ED5"/>
    <w:rsid w:val="00924487"/>
    <w:rsid w:val="00924A93"/>
    <w:rsid w:val="00924AB0"/>
    <w:rsid w:val="00924D41"/>
    <w:rsid w:val="00924D45"/>
    <w:rsid w:val="009251F9"/>
    <w:rsid w:val="009252C1"/>
    <w:rsid w:val="009255E2"/>
    <w:rsid w:val="00925696"/>
    <w:rsid w:val="0092590F"/>
    <w:rsid w:val="00925A79"/>
    <w:rsid w:val="00925E36"/>
    <w:rsid w:val="00926387"/>
    <w:rsid w:val="00926782"/>
    <w:rsid w:val="00926A07"/>
    <w:rsid w:val="00926B7F"/>
    <w:rsid w:val="00926EFF"/>
    <w:rsid w:val="00926FF3"/>
    <w:rsid w:val="0092704F"/>
    <w:rsid w:val="009270A4"/>
    <w:rsid w:val="00927119"/>
    <w:rsid w:val="00927443"/>
    <w:rsid w:val="009275E8"/>
    <w:rsid w:val="0092799E"/>
    <w:rsid w:val="00927BCD"/>
    <w:rsid w:val="00927BE8"/>
    <w:rsid w:val="00927CD0"/>
    <w:rsid w:val="00927E91"/>
    <w:rsid w:val="00930113"/>
    <w:rsid w:val="0093037C"/>
    <w:rsid w:val="0093037E"/>
    <w:rsid w:val="00930387"/>
    <w:rsid w:val="00930437"/>
    <w:rsid w:val="0093070C"/>
    <w:rsid w:val="00930A69"/>
    <w:rsid w:val="00930DEC"/>
    <w:rsid w:val="0093108A"/>
    <w:rsid w:val="0093117B"/>
    <w:rsid w:val="00931426"/>
    <w:rsid w:val="009314E8"/>
    <w:rsid w:val="0093158D"/>
    <w:rsid w:val="00931BE3"/>
    <w:rsid w:val="00931C42"/>
    <w:rsid w:val="00931DCE"/>
    <w:rsid w:val="00932168"/>
    <w:rsid w:val="0093246A"/>
    <w:rsid w:val="009324DF"/>
    <w:rsid w:val="009329C5"/>
    <w:rsid w:val="00932BD2"/>
    <w:rsid w:val="00932C6D"/>
    <w:rsid w:val="00933357"/>
    <w:rsid w:val="0093369D"/>
    <w:rsid w:val="009339DD"/>
    <w:rsid w:val="00933BCE"/>
    <w:rsid w:val="00933F8B"/>
    <w:rsid w:val="00934202"/>
    <w:rsid w:val="00934223"/>
    <w:rsid w:val="00934349"/>
    <w:rsid w:val="00934371"/>
    <w:rsid w:val="00934A50"/>
    <w:rsid w:val="00934ED6"/>
    <w:rsid w:val="0093527A"/>
    <w:rsid w:val="009352FB"/>
    <w:rsid w:val="009356D1"/>
    <w:rsid w:val="0093576F"/>
    <w:rsid w:val="00935B4C"/>
    <w:rsid w:val="00935E2C"/>
    <w:rsid w:val="009362EC"/>
    <w:rsid w:val="00936652"/>
    <w:rsid w:val="0093688B"/>
    <w:rsid w:val="00936CCC"/>
    <w:rsid w:val="00936E0C"/>
    <w:rsid w:val="00936E2D"/>
    <w:rsid w:val="009370FF"/>
    <w:rsid w:val="00937598"/>
    <w:rsid w:val="009377EE"/>
    <w:rsid w:val="00937C73"/>
    <w:rsid w:val="00937C8C"/>
    <w:rsid w:val="00937CE9"/>
    <w:rsid w:val="00937E75"/>
    <w:rsid w:val="0094009B"/>
    <w:rsid w:val="009401DC"/>
    <w:rsid w:val="00940319"/>
    <w:rsid w:val="00940BD9"/>
    <w:rsid w:val="00940DAB"/>
    <w:rsid w:val="0094155A"/>
    <w:rsid w:val="00941677"/>
    <w:rsid w:val="009417C3"/>
    <w:rsid w:val="00941970"/>
    <w:rsid w:val="00941F30"/>
    <w:rsid w:val="00942159"/>
    <w:rsid w:val="00942282"/>
    <w:rsid w:val="0094278D"/>
    <w:rsid w:val="009428BC"/>
    <w:rsid w:val="00942D33"/>
    <w:rsid w:val="00942E1E"/>
    <w:rsid w:val="00942E1F"/>
    <w:rsid w:val="009430B2"/>
    <w:rsid w:val="0094311A"/>
    <w:rsid w:val="00943316"/>
    <w:rsid w:val="009433B9"/>
    <w:rsid w:val="00943A30"/>
    <w:rsid w:val="00943CB5"/>
    <w:rsid w:val="00943FC4"/>
    <w:rsid w:val="0094429D"/>
    <w:rsid w:val="00944347"/>
    <w:rsid w:val="00944367"/>
    <w:rsid w:val="00944792"/>
    <w:rsid w:val="009447D2"/>
    <w:rsid w:val="00944A11"/>
    <w:rsid w:val="00944F54"/>
    <w:rsid w:val="00944FF2"/>
    <w:rsid w:val="0094531A"/>
    <w:rsid w:val="009455D8"/>
    <w:rsid w:val="009456A3"/>
    <w:rsid w:val="00945946"/>
    <w:rsid w:val="00945F12"/>
    <w:rsid w:val="00946135"/>
    <w:rsid w:val="009469D3"/>
    <w:rsid w:val="00946ED4"/>
    <w:rsid w:val="0094723B"/>
    <w:rsid w:val="0094766C"/>
    <w:rsid w:val="00947CE7"/>
    <w:rsid w:val="00947E4E"/>
    <w:rsid w:val="009501AE"/>
    <w:rsid w:val="00950276"/>
    <w:rsid w:val="00950367"/>
    <w:rsid w:val="009505A0"/>
    <w:rsid w:val="009509B6"/>
    <w:rsid w:val="009512CE"/>
    <w:rsid w:val="00951315"/>
    <w:rsid w:val="0095154D"/>
    <w:rsid w:val="00951C5D"/>
    <w:rsid w:val="00951D45"/>
    <w:rsid w:val="0095214A"/>
    <w:rsid w:val="009523D0"/>
    <w:rsid w:val="009523F1"/>
    <w:rsid w:val="00952A53"/>
    <w:rsid w:val="00952B3A"/>
    <w:rsid w:val="00952B6C"/>
    <w:rsid w:val="00952BF4"/>
    <w:rsid w:val="00952F59"/>
    <w:rsid w:val="00952F5C"/>
    <w:rsid w:val="00952F75"/>
    <w:rsid w:val="0095337F"/>
    <w:rsid w:val="0095372F"/>
    <w:rsid w:val="00953736"/>
    <w:rsid w:val="009538F0"/>
    <w:rsid w:val="00953953"/>
    <w:rsid w:val="00953968"/>
    <w:rsid w:val="00953A86"/>
    <w:rsid w:val="00953D4D"/>
    <w:rsid w:val="00953D94"/>
    <w:rsid w:val="0095415F"/>
    <w:rsid w:val="009547F7"/>
    <w:rsid w:val="00954F0A"/>
    <w:rsid w:val="0095527B"/>
    <w:rsid w:val="009552F6"/>
    <w:rsid w:val="0095563B"/>
    <w:rsid w:val="0095587D"/>
    <w:rsid w:val="00955D64"/>
    <w:rsid w:val="00955E04"/>
    <w:rsid w:val="00956095"/>
    <w:rsid w:val="00956496"/>
    <w:rsid w:val="00956662"/>
    <w:rsid w:val="00956688"/>
    <w:rsid w:val="009566F4"/>
    <w:rsid w:val="009567E8"/>
    <w:rsid w:val="00956B36"/>
    <w:rsid w:val="00956C1B"/>
    <w:rsid w:val="00956E78"/>
    <w:rsid w:val="0095737C"/>
    <w:rsid w:val="0095748F"/>
    <w:rsid w:val="00957699"/>
    <w:rsid w:val="009578CE"/>
    <w:rsid w:val="009578E6"/>
    <w:rsid w:val="009579DE"/>
    <w:rsid w:val="0096018D"/>
    <w:rsid w:val="0096052B"/>
    <w:rsid w:val="00960648"/>
    <w:rsid w:val="00960846"/>
    <w:rsid w:val="00960A81"/>
    <w:rsid w:val="00960AA7"/>
    <w:rsid w:val="00960B5E"/>
    <w:rsid w:val="00960D84"/>
    <w:rsid w:val="0096101D"/>
    <w:rsid w:val="009611E0"/>
    <w:rsid w:val="00961377"/>
    <w:rsid w:val="009613B1"/>
    <w:rsid w:val="009619DB"/>
    <w:rsid w:val="00961BE0"/>
    <w:rsid w:val="00961E63"/>
    <w:rsid w:val="00961EE8"/>
    <w:rsid w:val="00962207"/>
    <w:rsid w:val="009626D4"/>
    <w:rsid w:val="009629A9"/>
    <w:rsid w:val="00962A09"/>
    <w:rsid w:val="00963493"/>
    <w:rsid w:val="009638C3"/>
    <w:rsid w:val="00963A3E"/>
    <w:rsid w:val="00963E1D"/>
    <w:rsid w:val="00963FEC"/>
    <w:rsid w:val="0096414D"/>
    <w:rsid w:val="0096466A"/>
    <w:rsid w:val="00964784"/>
    <w:rsid w:val="00964983"/>
    <w:rsid w:val="00964E39"/>
    <w:rsid w:val="0096584B"/>
    <w:rsid w:val="009659E2"/>
    <w:rsid w:val="009659E3"/>
    <w:rsid w:val="00965CFE"/>
    <w:rsid w:val="00965D12"/>
    <w:rsid w:val="00965E33"/>
    <w:rsid w:val="00965E97"/>
    <w:rsid w:val="00965F86"/>
    <w:rsid w:val="00966815"/>
    <w:rsid w:val="00966905"/>
    <w:rsid w:val="00966A6A"/>
    <w:rsid w:val="0096737D"/>
    <w:rsid w:val="009679CA"/>
    <w:rsid w:val="00967AB3"/>
    <w:rsid w:val="00967BCC"/>
    <w:rsid w:val="00967D74"/>
    <w:rsid w:val="00967F33"/>
    <w:rsid w:val="00970025"/>
    <w:rsid w:val="0097042D"/>
    <w:rsid w:val="009706C1"/>
    <w:rsid w:val="00970701"/>
    <w:rsid w:val="00970E25"/>
    <w:rsid w:val="00970EF5"/>
    <w:rsid w:val="00971020"/>
    <w:rsid w:val="009711C0"/>
    <w:rsid w:val="009711DC"/>
    <w:rsid w:val="0097123A"/>
    <w:rsid w:val="00971333"/>
    <w:rsid w:val="009713F8"/>
    <w:rsid w:val="00971428"/>
    <w:rsid w:val="0097199C"/>
    <w:rsid w:val="00972309"/>
    <w:rsid w:val="009724AB"/>
    <w:rsid w:val="00972601"/>
    <w:rsid w:val="00972875"/>
    <w:rsid w:val="009728CF"/>
    <w:rsid w:val="00972B3E"/>
    <w:rsid w:val="00972D81"/>
    <w:rsid w:val="00972EFC"/>
    <w:rsid w:val="00973066"/>
    <w:rsid w:val="0097310E"/>
    <w:rsid w:val="0097313F"/>
    <w:rsid w:val="00973365"/>
    <w:rsid w:val="00973397"/>
    <w:rsid w:val="00973715"/>
    <w:rsid w:val="00974190"/>
    <w:rsid w:val="0097422C"/>
    <w:rsid w:val="0097440B"/>
    <w:rsid w:val="009744A7"/>
    <w:rsid w:val="009746E5"/>
    <w:rsid w:val="00974964"/>
    <w:rsid w:val="00974B9C"/>
    <w:rsid w:val="00974D95"/>
    <w:rsid w:val="00974E55"/>
    <w:rsid w:val="009750C1"/>
    <w:rsid w:val="009754D1"/>
    <w:rsid w:val="0097555D"/>
    <w:rsid w:val="009755F9"/>
    <w:rsid w:val="0097586F"/>
    <w:rsid w:val="00975BBA"/>
    <w:rsid w:val="00975C81"/>
    <w:rsid w:val="00975E74"/>
    <w:rsid w:val="00975F4B"/>
    <w:rsid w:val="00976091"/>
    <w:rsid w:val="009761C1"/>
    <w:rsid w:val="00976222"/>
    <w:rsid w:val="009763B8"/>
    <w:rsid w:val="00976497"/>
    <w:rsid w:val="009768CD"/>
    <w:rsid w:val="0097697A"/>
    <w:rsid w:val="00976B8E"/>
    <w:rsid w:val="00976C9D"/>
    <w:rsid w:val="00976D5F"/>
    <w:rsid w:val="00976D77"/>
    <w:rsid w:val="00976EC3"/>
    <w:rsid w:val="009770C7"/>
    <w:rsid w:val="009770F0"/>
    <w:rsid w:val="00977444"/>
    <w:rsid w:val="009778F3"/>
    <w:rsid w:val="009779A6"/>
    <w:rsid w:val="00977A27"/>
    <w:rsid w:val="00977E69"/>
    <w:rsid w:val="0097932D"/>
    <w:rsid w:val="0098067D"/>
    <w:rsid w:val="009809E2"/>
    <w:rsid w:val="00980C1E"/>
    <w:rsid w:val="00980F12"/>
    <w:rsid w:val="00980FA2"/>
    <w:rsid w:val="0098123B"/>
    <w:rsid w:val="009814FE"/>
    <w:rsid w:val="009814FF"/>
    <w:rsid w:val="0098153E"/>
    <w:rsid w:val="00981585"/>
    <w:rsid w:val="00981789"/>
    <w:rsid w:val="00981A75"/>
    <w:rsid w:val="00981B21"/>
    <w:rsid w:val="0098203A"/>
    <w:rsid w:val="00982179"/>
    <w:rsid w:val="00982369"/>
    <w:rsid w:val="00982830"/>
    <w:rsid w:val="00982EA3"/>
    <w:rsid w:val="0098300E"/>
    <w:rsid w:val="0098344C"/>
    <w:rsid w:val="0098357A"/>
    <w:rsid w:val="00983807"/>
    <w:rsid w:val="00983ACD"/>
    <w:rsid w:val="009840C5"/>
    <w:rsid w:val="00984210"/>
    <w:rsid w:val="0098434B"/>
    <w:rsid w:val="009843A5"/>
    <w:rsid w:val="009843D5"/>
    <w:rsid w:val="009843F6"/>
    <w:rsid w:val="009845B4"/>
    <w:rsid w:val="00984838"/>
    <w:rsid w:val="00984E79"/>
    <w:rsid w:val="009851D8"/>
    <w:rsid w:val="0098547C"/>
    <w:rsid w:val="00985E1B"/>
    <w:rsid w:val="00986ACF"/>
    <w:rsid w:val="00986B35"/>
    <w:rsid w:val="00986B69"/>
    <w:rsid w:val="0098733B"/>
    <w:rsid w:val="00987B87"/>
    <w:rsid w:val="00987DA7"/>
    <w:rsid w:val="009900D2"/>
    <w:rsid w:val="0099015A"/>
    <w:rsid w:val="00990274"/>
    <w:rsid w:val="00990370"/>
    <w:rsid w:val="00990540"/>
    <w:rsid w:val="009906C1"/>
    <w:rsid w:val="009906D9"/>
    <w:rsid w:val="0099089B"/>
    <w:rsid w:val="00990A1E"/>
    <w:rsid w:val="00990B2E"/>
    <w:rsid w:val="00990DE4"/>
    <w:rsid w:val="0099116B"/>
    <w:rsid w:val="0099138B"/>
    <w:rsid w:val="00991F1F"/>
    <w:rsid w:val="00992017"/>
    <w:rsid w:val="009924F3"/>
    <w:rsid w:val="00992771"/>
    <w:rsid w:val="009927E5"/>
    <w:rsid w:val="00992B9F"/>
    <w:rsid w:val="00992D62"/>
    <w:rsid w:val="00992E12"/>
    <w:rsid w:val="00993009"/>
    <w:rsid w:val="0099325F"/>
    <w:rsid w:val="00993875"/>
    <w:rsid w:val="00993E31"/>
    <w:rsid w:val="009944FA"/>
    <w:rsid w:val="0099465D"/>
    <w:rsid w:val="00994774"/>
    <w:rsid w:val="00994C8C"/>
    <w:rsid w:val="009952A7"/>
    <w:rsid w:val="00995C39"/>
    <w:rsid w:val="00995F1B"/>
    <w:rsid w:val="00995FF3"/>
    <w:rsid w:val="0099616A"/>
    <w:rsid w:val="00996212"/>
    <w:rsid w:val="00996289"/>
    <w:rsid w:val="009962B4"/>
    <w:rsid w:val="00996427"/>
    <w:rsid w:val="009967DE"/>
    <w:rsid w:val="00996AC6"/>
    <w:rsid w:val="00996B4B"/>
    <w:rsid w:val="00996CA3"/>
    <w:rsid w:val="00996D22"/>
    <w:rsid w:val="00996EA6"/>
    <w:rsid w:val="00997156"/>
    <w:rsid w:val="00997276"/>
    <w:rsid w:val="009972BB"/>
    <w:rsid w:val="00997314"/>
    <w:rsid w:val="00997369"/>
    <w:rsid w:val="00997475"/>
    <w:rsid w:val="009977E1"/>
    <w:rsid w:val="00997855"/>
    <w:rsid w:val="00997C50"/>
    <w:rsid w:val="00997D1F"/>
    <w:rsid w:val="00997D4B"/>
    <w:rsid w:val="00997FC2"/>
    <w:rsid w:val="009A01DC"/>
    <w:rsid w:val="009A06E3"/>
    <w:rsid w:val="009A1083"/>
    <w:rsid w:val="009A13A1"/>
    <w:rsid w:val="009A13FD"/>
    <w:rsid w:val="009A15DF"/>
    <w:rsid w:val="009A1808"/>
    <w:rsid w:val="009A1890"/>
    <w:rsid w:val="009A19F0"/>
    <w:rsid w:val="009A1A46"/>
    <w:rsid w:val="009A1A5C"/>
    <w:rsid w:val="009A1B20"/>
    <w:rsid w:val="009A1C16"/>
    <w:rsid w:val="009A1ED6"/>
    <w:rsid w:val="009A240B"/>
    <w:rsid w:val="009A247D"/>
    <w:rsid w:val="009A26A6"/>
    <w:rsid w:val="009A276D"/>
    <w:rsid w:val="009A2847"/>
    <w:rsid w:val="009A2925"/>
    <w:rsid w:val="009A29F2"/>
    <w:rsid w:val="009A2F06"/>
    <w:rsid w:val="009A332F"/>
    <w:rsid w:val="009A3D7E"/>
    <w:rsid w:val="009A4088"/>
    <w:rsid w:val="009A412F"/>
    <w:rsid w:val="009A449B"/>
    <w:rsid w:val="009A46C2"/>
    <w:rsid w:val="009A4A16"/>
    <w:rsid w:val="009A4D14"/>
    <w:rsid w:val="009A520F"/>
    <w:rsid w:val="009A5335"/>
    <w:rsid w:val="009A565B"/>
    <w:rsid w:val="009A5B6B"/>
    <w:rsid w:val="009A5B99"/>
    <w:rsid w:val="009A5BE1"/>
    <w:rsid w:val="009A5F0E"/>
    <w:rsid w:val="009A608E"/>
    <w:rsid w:val="009A6117"/>
    <w:rsid w:val="009A626F"/>
    <w:rsid w:val="009A64E2"/>
    <w:rsid w:val="009A65AF"/>
    <w:rsid w:val="009A68BB"/>
    <w:rsid w:val="009A6E76"/>
    <w:rsid w:val="009A74B7"/>
    <w:rsid w:val="009A76AF"/>
    <w:rsid w:val="009A77D0"/>
    <w:rsid w:val="009A78A3"/>
    <w:rsid w:val="009A78D7"/>
    <w:rsid w:val="009A7D02"/>
    <w:rsid w:val="009A7D7B"/>
    <w:rsid w:val="009B022B"/>
    <w:rsid w:val="009B0268"/>
    <w:rsid w:val="009B0311"/>
    <w:rsid w:val="009B035C"/>
    <w:rsid w:val="009B07F0"/>
    <w:rsid w:val="009B081D"/>
    <w:rsid w:val="009B0900"/>
    <w:rsid w:val="009B0C81"/>
    <w:rsid w:val="009B0E59"/>
    <w:rsid w:val="009B0EA9"/>
    <w:rsid w:val="009B12EC"/>
    <w:rsid w:val="009B1390"/>
    <w:rsid w:val="009B14E8"/>
    <w:rsid w:val="009B1B9A"/>
    <w:rsid w:val="009B1CEC"/>
    <w:rsid w:val="009B1DDC"/>
    <w:rsid w:val="009B2291"/>
    <w:rsid w:val="009B231F"/>
    <w:rsid w:val="009B256F"/>
    <w:rsid w:val="009B2BD3"/>
    <w:rsid w:val="009B2E30"/>
    <w:rsid w:val="009B31F5"/>
    <w:rsid w:val="009B33FC"/>
    <w:rsid w:val="009B3626"/>
    <w:rsid w:val="009B3CA1"/>
    <w:rsid w:val="009B415C"/>
    <w:rsid w:val="009B4543"/>
    <w:rsid w:val="009B47A8"/>
    <w:rsid w:val="009B481C"/>
    <w:rsid w:val="009B4CAA"/>
    <w:rsid w:val="009B4F37"/>
    <w:rsid w:val="009B5061"/>
    <w:rsid w:val="009B50FF"/>
    <w:rsid w:val="009B520B"/>
    <w:rsid w:val="009B5446"/>
    <w:rsid w:val="009B5A35"/>
    <w:rsid w:val="009B5D44"/>
    <w:rsid w:val="009B654D"/>
    <w:rsid w:val="009B65BF"/>
    <w:rsid w:val="009B6781"/>
    <w:rsid w:val="009B6CE0"/>
    <w:rsid w:val="009B6FE9"/>
    <w:rsid w:val="009B724C"/>
    <w:rsid w:val="009B7258"/>
    <w:rsid w:val="009B72FF"/>
    <w:rsid w:val="009B7368"/>
    <w:rsid w:val="009B756F"/>
    <w:rsid w:val="009B7965"/>
    <w:rsid w:val="009B7CFC"/>
    <w:rsid w:val="009B7F37"/>
    <w:rsid w:val="009C0154"/>
    <w:rsid w:val="009C0536"/>
    <w:rsid w:val="009C05E4"/>
    <w:rsid w:val="009C067E"/>
    <w:rsid w:val="009C0C91"/>
    <w:rsid w:val="009C0D59"/>
    <w:rsid w:val="009C1434"/>
    <w:rsid w:val="009C1467"/>
    <w:rsid w:val="009C14DB"/>
    <w:rsid w:val="009C1685"/>
    <w:rsid w:val="009C1DFD"/>
    <w:rsid w:val="009C29AC"/>
    <w:rsid w:val="009C2B46"/>
    <w:rsid w:val="009C3106"/>
    <w:rsid w:val="009C36AA"/>
    <w:rsid w:val="009C3E8D"/>
    <w:rsid w:val="009C3EE6"/>
    <w:rsid w:val="009C407A"/>
    <w:rsid w:val="009C4329"/>
    <w:rsid w:val="009C48D7"/>
    <w:rsid w:val="009C4F5E"/>
    <w:rsid w:val="009C4FCD"/>
    <w:rsid w:val="009C504C"/>
    <w:rsid w:val="009C5373"/>
    <w:rsid w:val="009C5658"/>
    <w:rsid w:val="009C5BCF"/>
    <w:rsid w:val="009C652D"/>
    <w:rsid w:val="009C660D"/>
    <w:rsid w:val="009C68D9"/>
    <w:rsid w:val="009C6FB8"/>
    <w:rsid w:val="009C722B"/>
    <w:rsid w:val="009C7538"/>
    <w:rsid w:val="009C789D"/>
    <w:rsid w:val="009C79DE"/>
    <w:rsid w:val="009C7A0F"/>
    <w:rsid w:val="009D0789"/>
    <w:rsid w:val="009D0BC5"/>
    <w:rsid w:val="009D1473"/>
    <w:rsid w:val="009D156B"/>
    <w:rsid w:val="009D16EC"/>
    <w:rsid w:val="009D1A4C"/>
    <w:rsid w:val="009D1A88"/>
    <w:rsid w:val="009D224D"/>
    <w:rsid w:val="009D2635"/>
    <w:rsid w:val="009D2690"/>
    <w:rsid w:val="009D296C"/>
    <w:rsid w:val="009D2AB8"/>
    <w:rsid w:val="009D2E3F"/>
    <w:rsid w:val="009D2F86"/>
    <w:rsid w:val="009D3163"/>
    <w:rsid w:val="009D33DA"/>
    <w:rsid w:val="009D365B"/>
    <w:rsid w:val="009D3C02"/>
    <w:rsid w:val="009D3C24"/>
    <w:rsid w:val="009D3D47"/>
    <w:rsid w:val="009D3EC2"/>
    <w:rsid w:val="009D4143"/>
    <w:rsid w:val="009D42B0"/>
    <w:rsid w:val="009D47FD"/>
    <w:rsid w:val="009D51E1"/>
    <w:rsid w:val="009D526E"/>
    <w:rsid w:val="009D52C7"/>
    <w:rsid w:val="009D54EA"/>
    <w:rsid w:val="009D5525"/>
    <w:rsid w:val="009D5978"/>
    <w:rsid w:val="009D5BAC"/>
    <w:rsid w:val="009D5D81"/>
    <w:rsid w:val="009D5D84"/>
    <w:rsid w:val="009D6334"/>
    <w:rsid w:val="009D63F5"/>
    <w:rsid w:val="009D6F81"/>
    <w:rsid w:val="009D7402"/>
    <w:rsid w:val="009D7450"/>
    <w:rsid w:val="009D7AE5"/>
    <w:rsid w:val="009D7B40"/>
    <w:rsid w:val="009D7C75"/>
    <w:rsid w:val="009D7D8C"/>
    <w:rsid w:val="009E0125"/>
    <w:rsid w:val="009E021D"/>
    <w:rsid w:val="009E05A1"/>
    <w:rsid w:val="009E0748"/>
    <w:rsid w:val="009E083E"/>
    <w:rsid w:val="009E0978"/>
    <w:rsid w:val="009E09D0"/>
    <w:rsid w:val="009E1246"/>
    <w:rsid w:val="009E18D0"/>
    <w:rsid w:val="009E1A6D"/>
    <w:rsid w:val="009E1D5D"/>
    <w:rsid w:val="009E1E43"/>
    <w:rsid w:val="009E238F"/>
    <w:rsid w:val="009E24C5"/>
    <w:rsid w:val="009E2561"/>
    <w:rsid w:val="009E272C"/>
    <w:rsid w:val="009E2860"/>
    <w:rsid w:val="009E2AC8"/>
    <w:rsid w:val="009E2F20"/>
    <w:rsid w:val="009E3355"/>
    <w:rsid w:val="009E35CE"/>
    <w:rsid w:val="009E3986"/>
    <w:rsid w:val="009E3B2B"/>
    <w:rsid w:val="009E3C0D"/>
    <w:rsid w:val="009E3F28"/>
    <w:rsid w:val="009E43AC"/>
    <w:rsid w:val="009E450C"/>
    <w:rsid w:val="009E4575"/>
    <w:rsid w:val="009E48F5"/>
    <w:rsid w:val="009E4AD1"/>
    <w:rsid w:val="009E4D22"/>
    <w:rsid w:val="009E4D71"/>
    <w:rsid w:val="009E4E45"/>
    <w:rsid w:val="009E4E6F"/>
    <w:rsid w:val="009E5337"/>
    <w:rsid w:val="009E58EE"/>
    <w:rsid w:val="009E5F46"/>
    <w:rsid w:val="009E62FA"/>
    <w:rsid w:val="009E6496"/>
    <w:rsid w:val="009E6559"/>
    <w:rsid w:val="009E697D"/>
    <w:rsid w:val="009E6B22"/>
    <w:rsid w:val="009E6B5E"/>
    <w:rsid w:val="009E6DC1"/>
    <w:rsid w:val="009E7278"/>
    <w:rsid w:val="009E72A2"/>
    <w:rsid w:val="009E7400"/>
    <w:rsid w:val="009E773A"/>
    <w:rsid w:val="009E78B1"/>
    <w:rsid w:val="009E7956"/>
    <w:rsid w:val="009E796F"/>
    <w:rsid w:val="009E7C2E"/>
    <w:rsid w:val="009E7DCF"/>
    <w:rsid w:val="009F0087"/>
    <w:rsid w:val="009F03CA"/>
    <w:rsid w:val="009F04CD"/>
    <w:rsid w:val="009F06C5"/>
    <w:rsid w:val="009F1132"/>
    <w:rsid w:val="009F1211"/>
    <w:rsid w:val="009F1643"/>
    <w:rsid w:val="009F1AF3"/>
    <w:rsid w:val="009F1BDB"/>
    <w:rsid w:val="009F1D62"/>
    <w:rsid w:val="009F250D"/>
    <w:rsid w:val="009F28CD"/>
    <w:rsid w:val="009F2A19"/>
    <w:rsid w:val="009F2E61"/>
    <w:rsid w:val="009F2F09"/>
    <w:rsid w:val="009F2F27"/>
    <w:rsid w:val="009F36AF"/>
    <w:rsid w:val="009F3FBC"/>
    <w:rsid w:val="009F4054"/>
    <w:rsid w:val="009F423D"/>
    <w:rsid w:val="009F42AD"/>
    <w:rsid w:val="009F4362"/>
    <w:rsid w:val="009F45A4"/>
    <w:rsid w:val="009F45C3"/>
    <w:rsid w:val="009F4868"/>
    <w:rsid w:val="009F4E0E"/>
    <w:rsid w:val="009F5027"/>
    <w:rsid w:val="009F512E"/>
    <w:rsid w:val="009F51FF"/>
    <w:rsid w:val="009F580C"/>
    <w:rsid w:val="009F5998"/>
    <w:rsid w:val="009F5C04"/>
    <w:rsid w:val="009F5D2A"/>
    <w:rsid w:val="009F5EB8"/>
    <w:rsid w:val="009F6402"/>
    <w:rsid w:val="009F6761"/>
    <w:rsid w:val="009F6AAE"/>
    <w:rsid w:val="009F7060"/>
    <w:rsid w:val="009F7201"/>
    <w:rsid w:val="009F7356"/>
    <w:rsid w:val="009F736D"/>
    <w:rsid w:val="009F74AC"/>
    <w:rsid w:val="009F78BA"/>
    <w:rsid w:val="009F7CCD"/>
    <w:rsid w:val="009F7D22"/>
    <w:rsid w:val="009F7DFC"/>
    <w:rsid w:val="00A00328"/>
    <w:rsid w:val="00A005A4"/>
    <w:rsid w:val="00A00C0B"/>
    <w:rsid w:val="00A00CAE"/>
    <w:rsid w:val="00A00FD7"/>
    <w:rsid w:val="00A01959"/>
    <w:rsid w:val="00A01A0B"/>
    <w:rsid w:val="00A01AA8"/>
    <w:rsid w:val="00A01B74"/>
    <w:rsid w:val="00A01D27"/>
    <w:rsid w:val="00A024BE"/>
    <w:rsid w:val="00A0259A"/>
    <w:rsid w:val="00A02C15"/>
    <w:rsid w:val="00A02D37"/>
    <w:rsid w:val="00A02D6D"/>
    <w:rsid w:val="00A02ECE"/>
    <w:rsid w:val="00A02F3B"/>
    <w:rsid w:val="00A02FA8"/>
    <w:rsid w:val="00A03109"/>
    <w:rsid w:val="00A0313C"/>
    <w:rsid w:val="00A03283"/>
    <w:rsid w:val="00A0338D"/>
    <w:rsid w:val="00A03432"/>
    <w:rsid w:val="00A034FE"/>
    <w:rsid w:val="00A03672"/>
    <w:rsid w:val="00A038A2"/>
    <w:rsid w:val="00A044C6"/>
    <w:rsid w:val="00A04A4C"/>
    <w:rsid w:val="00A04AD8"/>
    <w:rsid w:val="00A04AE5"/>
    <w:rsid w:val="00A04B5F"/>
    <w:rsid w:val="00A04B7D"/>
    <w:rsid w:val="00A04E83"/>
    <w:rsid w:val="00A05082"/>
    <w:rsid w:val="00A0518D"/>
    <w:rsid w:val="00A0536F"/>
    <w:rsid w:val="00A05618"/>
    <w:rsid w:val="00A0622C"/>
    <w:rsid w:val="00A068D1"/>
    <w:rsid w:val="00A0706A"/>
    <w:rsid w:val="00A072C0"/>
    <w:rsid w:val="00A073AB"/>
    <w:rsid w:val="00A074F7"/>
    <w:rsid w:val="00A075B9"/>
    <w:rsid w:val="00A07658"/>
    <w:rsid w:val="00A077A7"/>
    <w:rsid w:val="00A077C6"/>
    <w:rsid w:val="00A078F7"/>
    <w:rsid w:val="00A079DD"/>
    <w:rsid w:val="00A07F5D"/>
    <w:rsid w:val="00A10327"/>
    <w:rsid w:val="00A1070E"/>
    <w:rsid w:val="00A10A36"/>
    <w:rsid w:val="00A10A8E"/>
    <w:rsid w:val="00A11852"/>
    <w:rsid w:val="00A11955"/>
    <w:rsid w:val="00A11CFD"/>
    <w:rsid w:val="00A11F91"/>
    <w:rsid w:val="00A12062"/>
    <w:rsid w:val="00A125D6"/>
    <w:rsid w:val="00A128DA"/>
    <w:rsid w:val="00A12C90"/>
    <w:rsid w:val="00A12E92"/>
    <w:rsid w:val="00A13038"/>
    <w:rsid w:val="00A13106"/>
    <w:rsid w:val="00A137FD"/>
    <w:rsid w:val="00A13C9B"/>
    <w:rsid w:val="00A13EFC"/>
    <w:rsid w:val="00A142A7"/>
    <w:rsid w:val="00A14526"/>
    <w:rsid w:val="00A14563"/>
    <w:rsid w:val="00A14613"/>
    <w:rsid w:val="00A14678"/>
    <w:rsid w:val="00A146D6"/>
    <w:rsid w:val="00A147E3"/>
    <w:rsid w:val="00A14AE6"/>
    <w:rsid w:val="00A14BAC"/>
    <w:rsid w:val="00A14C78"/>
    <w:rsid w:val="00A14C89"/>
    <w:rsid w:val="00A15197"/>
    <w:rsid w:val="00A151A9"/>
    <w:rsid w:val="00A15234"/>
    <w:rsid w:val="00A15311"/>
    <w:rsid w:val="00A15412"/>
    <w:rsid w:val="00A154FE"/>
    <w:rsid w:val="00A15791"/>
    <w:rsid w:val="00A15888"/>
    <w:rsid w:val="00A1593D"/>
    <w:rsid w:val="00A15A3C"/>
    <w:rsid w:val="00A15A68"/>
    <w:rsid w:val="00A15A76"/>
    <w:rsid w:val="00A15F37"/>
    <w:rsid w:val="00A1605E"/>
    <w:rsid w:val="00A16389"/>
    <w:rsid w:val="00A1648D"/>
    <w:rsid w:val="00A16594"/>
    <w:rsid w:val="00A167B5"/>
    <w:rsid w:val="00A16959"/>
    <w:rsid w:val="00A16AFC"/>
    <w:rsid w:val="00A16F3E"/>
    <w:rsid w:val="00A16FDB"/>
    <w:rsid w:val="00A170F8"/>
    <w:rsid w:val="00A171F7"/>
    <w:rsid w:val="00A17321"/>
    <w:rsid w:val="00A2030F"/>
    <w:rsid w:val="00A20493"/>
    <w:rsid w:val="00A208A8"/>
    <w:rsid w:val="00A20C7C"/>
    <w:rsid w:val="00A20E38"/>
    <w:rsid w:val="00A20FEC"/>
    <w:rsid w:val="00A210DC"/>
    <w:rsid w:val="00A214DB"/>
    <w:rsid w:val="00A219B9"/>
    <w:rsid w:val="00A21B8E"/>
    <w:rsid w:val="00A21C30"/>
    <w:rsid w:val="00A21EFC"/>
    <w:rsid w:val="00A22237"/>
    <w:rsid w:val="00A222EF"/>
    <w:rsid w:val="00A223A0"/>
    <w:rsid w:val="00A223C6"/>
    <w:rsid w:val="00A22998"/>
    <w:rsid w:val="00A23002"/>
    <w:rsid w:val="00A23695"/>
    <w:rsid w:val="00A2387F"/>
    <w:rsid w:val="00A23CB2"/>
    <w:rsid w:val="00A23D13"/>
    <w:rsid w:val="00A23EA6"/>
    <w:rsid w:val="00A243BA"/>
    <w:rsid w:val="00A2443B"/>
    <w:rsid w:val="00A2475B"/>
    <w:rsid w:val="00A2484D"/>
    <w:rsid w:val="00A24B58"/>
    <w:rsid w:val="00A24C3B"/>
    <w:rsid w:val="00A24CFD"/>
    <w:rsid w:val="00A24DC2"/>
    <w:rsid w:val="00A24FC1"/>
    <w:rsid w:val="00A2546D"/>
    <w:rsid w:val="00A25718"/>
    <w:rsid w:val="00A25A2E"/>
    <w:rsid w:val="00A25C83"/>
    <w:rsid w:val="00A26144"/>
    <w:rsid w:val="00A262BC"/>
    <w:rsid w:val="00A26A88"/>
    <w:rsid w:val="00A26BD0"/>
    <w:rsid w:val="00A26E5D"/>
    <w:rsid w:val="00A26EA8"/>
    <w:rsid w:val="00A27137"/>
    <w:rsid w:val="00A274C1"/>
    <w:rsid w:val="00A275E1"/>
    <w:rsid w:val="00A277C4"/>
    <w:rsid w:val="00A27A07"/>
    <w:rsid w:val="00A27AF0"/>
    <w:rsid w:val="00A300BC"/>
    <w:rsid w:val="00A302B9"/>
    <w:rsid w:val="00A3058A"/>
    <w:rsid w:val="00A3080B"/>
    <w:rsid w:val="00A30D1C"/>
    <w:rsid w:val="00A30E2B"/>
    <w:rsid w:val="00A30FB3"/>
    <w:rsid w:val="00A31BCC"/>
    <w:rsid w:val="00A31DE8"/>
    <w:rsid w:val="00A31F5B"/>
    <w:rsid w:val="00A32DF1"/>
    <w:rsid w:val="00A33240"/>
    <w:rsid w:val="00A338B6"/>
    <w:rsid w:val="00A339AA"/>
    <w:rsid w:val="00A339B9"/>
    <w:rsid w:val="00A33D74"/>
    <w:rsid w:val="00A340AF"/>
    <w:rsid w:val="00A340F3"/>
    <w:rsid w:val="00A343A1"/>
    <w:rsid w:val="00A34458"/>
    <w:rsid w:val="00A345AC"/>
    <w:rsid w:val="00A34626"/>
    <w:rsid w:val="00A34659"/>
    <w:rsid w:val="00A3483E"/>
    <w:rsid w:val="00A349BC"/>
    <w:rsid w:val="00A349F2"/>
    <w:rsid w:val="00A34A9A"/>
    <w:rsid w:val="00A34F2F"/>
    <w:rsid w:val="00A3505D"/>
    <w:rsid w:val="00A3524B"/>
    <w:rsid w:val="00A35723"/>
    <w:rsid w:val="00A35876"/>
    <w:rsid w:val="00A36166"/>
    <w:rsid w:val="00A36246"/>
    <w:rsid w:val="00A362EC"/>
    <w:rsid w:val="00A36473"/>
    <w:rsid w:val="00A3676A"/>
    <w:rsid w:val="00A367CC"/>
    <w:rsid w:val="00A3699B"/>
    <w:rsid w:val="00A36A29"/>
    <w:rsid w:val="00A36B0A"/>
    <w:rsid w:val="00A36CF8"/>
    <w:rsid w:val="00A36E3B"/>
    <w:rsid w:val="00A36F37"/>
    <w:rsid w:val="00A37330"/>
    <w:rsid w:val="00A37331"/>
    <w:rsid w:val="00A373BF"/>
    <w:rsid w:val="00A37603"/>
    <w:rsid w:val="00A37778"/>
    <w:rsid w:val="00A3792B"/>
    <w:rsid w:val="00A379FF"/>
    <w:rsid w:val="00A37EEF"/>
    <w:rsid w:val="00A37F5E"/>
    <w:rsid w:val="00A37FA5"/>
    <w:rsid w:val="00A37FA7"/>
    <w:rsid w:val="00A4012D"/>
    <w:rsid w:val="00A4043E"/>
    <w:rsid w:val="00A40495"/>
    <w:rsid w:val="00A4086D"/>
    <w:rsid w:val="00A40EAD"/>
    <w:rsid w:val="00A4145A"/>
    <w:rsid w:val="00A417D6"/>
    <w:rsid w:val="00A41B5E"/>
    <w:rsid w:val="00A41D1C"/>
    <w:rsid w:val="00A424B0"/>
    <w:rsid w:val="00A42D09"/>
    <w:rsid w:val="00A42D6D"/>
    <w:rsid w:val="00A42D74"/>
    <w:rsid w:val="00A42DBC"/>
    <w:rsid w:val="00A42DC0"/>
    <w:rsid w:val="00A42E23"/>
    <w:rsid w:val="00A43135"/>
    <w:rsid w:val="00A4320F"/>
    <w:rsid w:val="00A43808"/>
    <w:rsid w:val="00A43938"/>
    <w:rsid w:val="00A439B5"/>
    <w:rsid w:val="00A43B6B"/>
    <w:rsid w:val="00A43CCD"/>
    <w:rsid w:val="00A4404B"/>
    <w:rsid w:val="00A440AE"/>
    <w:rsid w:val="00A441AC"/>
    <w:rsid w:val="00A4420E"/>
    <w:rsid w:val="00A4442B"/>
    <w:rsid w:val="00A44A16"/>
    <w:rsid w:val="00A44D0F"/>
    <w:rsid w:val="00A44DAF"/>
    <w:rsid w:val="00A450B4"/>
    <w:rsid w:val="00A451AE"/>
    <w:rsid w:val="00A451E9"/>
    <w:rsid w:val="00A454CB"/>
    <w:rsid w:val="00A457F0"/>
    <w:rsid w:val="00A45B3C"/>
    <w:rsid w:val="00A45B5A"/>
    <w:rsid w:val="00A46678"/>
    <w:rsid w:val="00A46B37"/>
    <w:rsid w:val="00A46D93"/>
    <w:rsid w:val="00A46EEB"/>
    <w:rsid w:val="00A46FD8"/>
    <w:rsid w:val="00A473DB"/>
    <w:rsid w:val="00A47E16"/>
    <w:rsid w:val="00A47E54"/>
    <w:rsid w:val="00A47F96"/>
    <w:rsid w:val="00A5011E"/>
    <w:rsid w:val="00A5017E"/>
    <w:rsid w:val="00A5039C"/>
    <w:rsid w:val="00A507A4"/>
    <w:rsid w:val="00A507B5"/>
    <w:rsid w:val="00A508CD"/>
    <w:rsid w:val="00A5091E"/>
    <w:rsid w:val="00A50BFC"/>
    <w:rsid w:val="00A50E42"/>
    <w:rsid w:val="00A50F23"/>
    <w:rsid w:val="00A50FAC"/>
    <w:rsid w:val="00A51068"/>
    <w:rsid w:val="00A510BA"/>
    <w:rsid w:val="00A5120E"/>
    <w:rsid w:val="00A5143D"/>
    <w:rsid w:val="00A51D16"/>
    <w:rsid w:val="00A520C9"/>
    <w:rsid w:val="00A5230F"/>
    <w:rsid w:val="00A527E6"/>
    <w:rsid w:val="00A52A6A"/>
    <w:rsid w:val="00A52B88"/>
    <w:rsid w:val="00A52BCF"/>
    <w:rsid w:val="00A52C15"/>
    <w:rsid w:val="00A52DF2"/>
    <w:rsid w:val="00A53124"/>
    <w:rsid w:val="00A53148"/>
    <w:rsid w:val="00A5338F"/>
    <w:rsid w:val="00A54204"/>
    <w:rsid w:val="00A542E4"/>
    <w:rsid w:val="00A5438A"/>
    <w:rsid w:val="00A54A42"/>
    <w:rsid w:val="00A54A9A"/>
    <w:rsid w:val="00A551A4"/>
    <w:rsid w:val="00A55264"/>
    <w:rsid w:val="00A55728"/>
    <w:rsid w:val="00A55745"/>
    <w:rsid w:val="00A55A93"/>
    <w:rsid w:val="00A55B44"/>
    <w:rsid w:val="00A55BC6"/>
    <w:rsid w:val="00A55DC3"/>
    <w:rsid w:val="00A55F59"/>
    <w:rsid w:val="00A561DF"/>
    <w:rsid w:val="00A563D3"/>
    <w:rsid w:val="00A5671C"/>
    <w:rsid w:val="00A56733"/>
    <w:rsid w:val="00A56787"/>
    <w:rsid w:val="00A5682E"/>
    <w:rsid w:val="00A57170"/>
    <w:rsid w:val="00A57182"/>
    <w:rsid w:val="00A572BB"/>
    <w:rsid w:val="00A5735E"/>
    <w:rsid w:val="00A5779C"/>
    <w:rsid w:val="00A57865"/>
    <w:rsid w:val="00A57AF4"/>
    <w:rsid w:val="00A57AF8"/>
    <w:rsid w:val="00A57B79"/>
    <w:rsid w:val="00A57E81"/>
    <w:rsid w:val="00A6009E"/>
    <w:rsid w:val="00A6010C"/>
    <w:rsid w:val="00A60470"/>
    <w:rsid w:val="00A6047D"/>
    <w:rsid w:val="00A60688"/>
    <w:rsid w:val="00A606CE"/>
    <w:rsid w:val="00A60827"/>
    <w:rsid w:val="00A60836"/>
    <w:rsid w:val="00A60991"/>
    <w:rsid w:val="00A609BB"/>
    <w:rsid w:val="00A610B2"/>
    <w:rsid w:val="00A612A7"/>
    <w:rsid w:val="00A614C3"/>
    <w:rsid w:val="00A615D9"/>
    <w:rsid w:val="00A616CC"/>
    <w:rsid w:val="00A616D2"/>
    <w:rsid w:val="00A6179B"/>
    <w:rsid w:val="00A619E5"/>
    <w:rsid w:val="00A61DB3"/>
    <w:rsid w:val="00A62002"/>
    <w:rsid w:val="00A62392"/>
    <w:rsid w:val="00A62452"/>
    <w:rsid w:val="00A62695"/>
    <w:rsid w:val="00A626CE"/>
    <w:rsid w:val="00A62D45"/>
    <w:rsid w:val="00A630A6"/>
    <w:rsid w:val="00A63413"/>
    <w:rsid w:val="00A63494"/>
    <w:rsid w:val="00A6392F"/>
    <w:rsid w:val="00A63B01"/>
    <w:rsid w:val="00A63BC5"/>
    <w:rsid w:val="00A63CE2"/>
    <w:rsid w:val="00A64704"/>
    <w:rsid w:val="00A64766"/>
    <w:rsid w:val="00A64837"/>
    <w:rsid w:val="00A64E48"/>
    <w:rsid w:val="00A65063"/>
    <w:rsid w:val="00A650E9"/>
    <w:rsid w:val="00A651D1"/>
    <w:rsid w:val="00A6546B"/>
    <w:rsid w:val="00A65576"/>
    <w:rsid w:val="00A65895"/>
    <w:rsid w:val="00A65920"/>
    <w:rsid w:val="00A65DAC"/>
    <w:rsid w:val="00A65DCB"/>
    <w:rsid w:val="00A65F00"/>
    <w:rsid w:val="00A66150"/>
    <w:rsid w:val="00A662CC"/>
    <w:rsid w:val="00A66385"/>
    <w:rsid w:val="00A6682A"/>
    <w:rsid w:val="00A66B31"/>
    <w:rsid w:val="00A66DCA"/>
    <w:rsid w:val="00A67610"/>
    <w:rsid w:val="00A676DD"/>
    <w:rsid w:val="00A67AB8"/>
    <w:rsid w:val="00A70041"/>
    <w:rsid w:val="00A7027C"/>
    <w:rsid w:val="00A703F0"/>
    <w:rsid w:val="00A70AF7"/>
    <w:rsid w:val="00A70CCC"/>
    <w:rsid w:val="00A70DE7"/>
    <w:rsid w:val="00A712F0"/>
    <w:rsid w:val="00A7149F"/>
    <w:rsid w:val="00A71824"/>
    <w:rsid w:val="00A71A55"/>
    <w:rsid w:val="00A71D16"/>
    <w:rsid w:val="00A7204D"/>
    <w:rsid w:val="00A72507"/>
    <w:rsid w:val="00A7255A"/>
    <w:rsid w:val="00A72989"/>
    <w:rsid w:val="00A729FC"/>
    <w:rsid w:val="00A729FE"/>
    <w:rsid w:val="00A72C1F"/>
    <w:rsid w:val="00A73082"/>
    <w:rsid w:val="00A733AF"/>
    <w:rsid w:val="00A738C1"/>
    <w:rsid w:val="00A739B9"/>
    <w:rsid w:val="00A73B56"/>
    <w:rsid w:val="00A73BED"/>
    <w:rsid w:val="00A73F16"/>
    <w:rsid w:val="00A74239"/>
    <w:rsid w:val="00A74416"/>
    <w:rsid w:val="00A74636"/>
    <w:rsid w:val="00A74872"/>
    <w:rsid w:val="00A749D6"/>
    <w:rsid w:val="00A74CB0"/>
    <w:rsid w:val="00A74E80"/>
    <w:rsid w:val="00A7530A"/>
    <w:rsid w:val="00A753A6"/>
    <w:rsid w:val="00A7583B"/>
    <w:rsid w:val="00A75A1B"/>
    <w:rsid w:val="00A76044"/>
    <w:rsid w:val="00A7610D"/>
    <w:rsid w:val="00A7661B"/>
    <w:rsid w:val="00A76999"/>
    <w:rsid w:val="00A76AD1"/>
    <w:rsid w:val="00A76BAA"/>
    <w:rsid w:val="00A76D78"/>
    <w:rsid w:val="00A76DB0"/>
    <w:rsid w:val="00A770B9"/>
    <w:rsid w:val="00A776B8"/>
    <w:rsid w:val="00A777BD"/>
    <w:rsid w:val="00A80332"/>
    <w:rsid w:val="00A8033B"/>
    <w:rsid w:val="00A8050D"/>
    <w:rsid w:val="00A80785"/>
    <w:rsid w:val="00A807BF"/>
    <w:rsid w:val="00A8083B"/>
    <w:rsid w:val="00A80A4E"/>
    <w:rsid w:val="00A80BB6"/>
    <w:rsid w:val="00A80C12"/>
    <w:rsid w:val="00A80D4D"/>
    <w:rsid w:val="00A80EC7"/>
    <w:rsid w:val="00A81082"/>
    <w:rsid w:val="00A81293"/>
    <w:rsid w:val="00A81695"/>
    <w:rsid w:val="00A822A4"/>
    <w:rsid w:val="00A824F6"/>
    <w:rsid w:val="00A82632"/>
    <w:rsid w:val="00A8285B"/>
    <w:rsid w:val="00A82A86"/>
    <w:rsid w:val="00A82B4F"/>
    <w:rsid w:val="00A82D4B"/>
    <w:rsid w:val="00A82F20"/>
    <w:rsid w:val="00A82F3B"/>
    <w:rsid w:val="00A830B0"/>
    <w:rsid w:val="00A836A6"/>
    <w:rsid w:val="00A83F02"/>
    <w:rsid w:val="00A83F59"/>
    <w:rsid w:val="00A8454E"/>
    <w:rsid w:val="00A84761"/>
    <w:rsid w:val="00A848DC"/>
    <w:rsid w:val="00A8494A"/>
    <w:rsid w:val="00A84A6A"/>
    <w:rsid w:val="00A84B23"/>
    <w:rsid w:val="00A84D08"/>
    <w:rsid w:val="00A84DAB"/>
    <w:rsid w:val="00A8540D"/>
    <w:rsid w:val="00A856BF"/>
    <w:rsid w:val="00A85903"/>
    <w:rsid w:val="00A860A6"/>
    <w:rsid w:val="00A860AA"/>
    <w:rsid w:val="00A8644A"/>
    <w:rsid w:val="00A86465"/>
    <w:rsid w:val="00A867B9"/>
    <w:rsid w:val="00A86B04"/>
    <w:rsid w:val="00A86DA2"/>
    <w:rsid w:val="00A86E07"/>
    <w:rsid w:val="00A86F16"/>
    <w:rsid w:val="00A87215"/>
    <w:rsid w:val="00A8739A"/>
    <w:rsid w:val="00A87410"/>
    <w:rsid w:val="00A875F3"/>
    <w:rsid w:val="00A87651"/>
    <w:rsid w:val="00A8767C"/>
    <w:rsid w:val="00A877EC"/>
    <w:rsid w:val="00A8784B"/>
    <w:rsid w:val="00A87C68"/>
    <w:rsid w:val="00A87C6A"/>
    <w:rsid w:val="00A9099A"/>
    <w:rsid w:val="00A91014"/>
    <w:rsid w:val="00A91889"/>
    <w:rsid w:val="00A91BED"/>
    <w:rsid w:val="00A9251F"/>
    <w:rsid w:val="00A92E56"/>
    <w:rsid w:val="00A93114"/>
    <w:rsid w:val="00A9375C"/>
    <w:rsid w:val="00A93C6C"/>
    <w:rsid w:val="00A93D26"/>
    <w:rsid w:val="00A93D37"/>
    <w:rsid w:val="00A9404B"/>
    <w:rsid w:val="00A9434D"/>
    <w:rsid w:val="00A945B5"/>
    <w:rsid w:val="00A94717"/>
    <w:rsid w:val="00A94C22"/>
    <w:rsid w:val="00A94D7C"/>
    <w:rsid w:val="00A9503A"/>
    <w:rsid w:val="00A950B4"/>
    <w:rsid w:val="00A950DF"/>
    <w:rsid w:val="00A95CE5"/>
    <w:rsid w:val="00A95DBC"/>
    <w:rsid w:val="00A95E45"/>
    <w:rsid w:val="00A95E80"/>
    <w:rsid w:val="00A95EA4"/>
    <w:rsid w:val="00A961B2"/>
    <w:rsid w:val="00A969A7"/>
    <w:rsid w:val="00A96AE0"/>
    <w:rsid w:val="00A96C17"/>
    <w:rsid w:val="00A97043"/>
    <w:rsid w:val="00A9765C"/>
    <w:rsid w:val="00A976AC"/>
    <w:rsid w:val="00A97E90"/>
    <w:rsid w:val="00AA05D1"/>
    <w:rsid w:val="00AA0853"/>
    <w:rsid w:val="00AA0895"/>
    <w:rsid w:val="00AA094E"/>
    <w:rsid w:val="00AA1028"/>
    <w:rsid w:val="00AA1556"/>
    <w:rsid w:val="00AA15FF"/>
    <w:rsid w:val="00AA1B77"/>
    <w:rsid w:val="00AA1C36"/>
    <w:rsid w:val="00AA20EE"/>
    <w:rsid w:val="00AA2339"/>
    <w:rsid w:val="00AA292C"/>
    <w:rsid w:val="00AA2C29"/>
    <w:rsid w:val="00AA2DDC"/>
    <w:rsid w:val="00AA2FF0"/>
    <w:rsid w:val="00AA35E1"/>
    <w:rsid w:val="00AA379C"/>
    <w:rsid w:val="00AA398A"/>
    <w:rsid w:val="00AA3AD3"/>
    <w:rsid w:val="00AA3AEE"/>
    <w:rsid w:val="00AA3B24"/>
    <w:rsid w:val="00AA3C32"/>
    <w:rsid w:val="00AA3CC1"/>
    <w:rsid w:val="00AA3D9C"/>
    <w:rsid w:val="00AA4192"/>
    <w:rsid w:val="00AA43A0"/>
    <w:rsid w:val="00AA43C8"/>
    <w:rsid w:val="00AA442E"/>
    <w:rsid w:val="00AA4551"/>
    <w:rsid w:val="00AA4663"/>
    <w:rsid w:val="00AA4941"/>
    <w:rsid w:val="00AA4A94"/>
    <w:rsid w:val="00AA4AEC"/>
    <w:rsid w:val="00AA54BC"/>
    <w:rsid w:val="00AA5886"/>
    <w:rsid w:val="00AA593E"/>
    <w:rsid w:val="00AA5BF1"/>
    <w:rsid w:val="00AA617D"/>
    <w:rsid w:val="00AA64BF"/>
    <w:rsid w:val="00AA679B"/>
    <w:rsid w:val="00AA681C"/>
    <w:rsid w:val="00AA6C44"/>
    <w:rsid w:val="00AA6E67"/>
    <w:rsid w:val="00AA6F3E"/>
    <w:rsid w:val="00AA7633"/>
    <w:rsid w:val="00AA7697"/>
    <w:rsid w:val="00AA7AFE"/>
    <w:rsid w:val="00AA7B6D"/>
    <w:rsid w:val="00AA7CCC"/>
    <w:rsid w:val="00AB02A3"/>
    <w:rsid w:val="00AB0519"/>
    <w:rsid w:val="00AB083D"/>
    <w:rsid w:val="00AB0B71"/>
    <w:rsid w:val="00AB0CA5"/>
    <w:rsid w:val="00AB0D88"/>
    <w:rsid w:val="00AB11C3"/>
    <w:rsid w:val="00AB157C"/>
    <w:rsid w:val="00AB16A4"/>
    <w:rsid w:val="00AB1D1D"/>
    <w:rsid w:val="00AB22F8"/>
    <w:rsid w:val="00AB2390"/>
    <w:rsid w:val="00AB2843"/>
    <w:rsid w:val="00AB3058"/>
    <w:rsid w:val="00AB3219"/>
    <w:rsid w:val="00AB3329"/>
    <w:rsid w:val="00AB33BA"/>
    <w:rsid w:val="00AB36DE"/>
    <w:rsid w:val="00AB3711"/>
    <w:rsid w:val="00AB37F7"/>
    <w:rsid w:val="00AB3BC3"/>
    <w:rsid w:val="00AB3C81"/>
    <w:rsid w:val="00AB3DA0"/>
    <w:rsid w:val="00AB46D3"/>
    <w:rsid w:val="00AB4906"/>
    <w:rsid w:val="00AB50C3"/>
    <w:rsid w:val="00AB514B"/>
    <w:rsid w:val="00AB5759"/>
    <w:rsid w:val="00AB576C"/>
    <w:rsid w:val="00AB5936"/>
    <w:rsid w:val="00AB5DDD"/>
    <w:rsid w:val="00AB5F42"/>
    <w:rsid w:val="00AB6051"/>
    <w:rsid w:val="00AB6140"/>
    <w:rsid w:val="00AB62A4"/>
    <w:rsid w:val="00AB6388"/>
    <w:rsid w:val="00AB6803"/>
    <w:rsid w:val="00AB68CF"/>
    <w:rsid w:val="00AB7663"/>
    <w:rsid w:val="00AB79C5"/>
    <w:rsid w:val="00AB7B16"/>
    <w:rsid w:val="00AB7B7C"/>
    <w:rsid w:val="00AB7CAE"/>
    <w:rsid w:val="00AB7D71"/>
    <w:rsid w:val="00AB7DBA"/>
    <w:rsid w:val="00AB7FA8"/>
    <w:rsid w:val="00AC0086"/>
    <w:rsid w:val="00AC02F6"/>
    <w:rsid w:val="00AC0717"/>
    <w:rsid w:val="00AC0A3B"/>
    <w:rsid w:val="00AC0D30"/>
    <w:rsid w:val="00AC1630"/>
    <w:rsid w:val="00AC167A"/>
    <w:rsid w:val="00AC1797"/>
    <w:rsid w:val="00AC179E"/>
    <w:rsid w:val="00AC187A"/>
    <w:rsid w:val="00AC1964"/>
    <w:rsid w:val="00AC19B9"/>
    <w:rsid w:val="00AC215C"/>
    <w:rsid w:val="00AC290F"/>
    <w:rsid w:val="00AC2B7C"/>
    <w:rsid w:val="00AC2E50"/>
    <w:rsid w:val="00AC2F77"/>
    <w:rsid w:val="00AC3098"/>
    <w:rsid w:val="00AC34B6"/>
    <w:rsid w:val="00AC35A0"/>
    <w:rsid w:val="00AC38DF"/>
    <w:rsid w:val="00AC3AFC"/>
    <w:rsid w:val="00AC3DC7"/>
    <w:rsid w:val="00AC45BF"/>
    <w:rsid w:val="00AC45DA"/>
    <w:rsid w:val="00AC4AD4"/>
    <w:rsid w:val="00AC4BBE"/>
    <w:rsid w:val="00AC4FCC"/>
    <w:rsid w:val="00AC527E"/>
    <w:rsid w:val="00AC5299"/>
    <w:rsid w:val="00AC55D0"/>
    <w:rsid w:val="00AC58D7"/>
    <w:rsid w:val="00AC647C"/>
    <w:rsid w:val="00AC66BD"/>
    <w:rsid w:val="00AC674B"/>
    <w:rsid w:val="00AC693F"/>
    <w:rsid w:val="00AC69AF"/>
    <w:rsid w:val="00AC6A6C"/>
    <w:rsid w:val="00AC6CCD"/>
    <w:rsid w:val="00AC73A9"/>
    <w:rsid w:val="00AC76D1"/>
    <w:rsid w:val="00AC783E"/>
    <w:rsid w:val="00AC7C6A"/>
    <w:rsid w:val="00AC7C8F"/>
    <w:rsid w:val="00AD00E2"/>
    <w:rsid w:val="00AD0227"/>
    <w:rsid w:val="00AD02A7"/>
    <w:rsid w:val="00AD036D"/>
    <w:rsid w:val="00AD09CD"/>
    <w:rsid w:val="00AD09D5"/>
    <w:rsid w:val="00AD0C2D"/>
    <w:rsid w:val="00AD0DB6"/>
    <w:rsid w:val="00AD1216"/>
    <w:rsid w:val="00AD1D7A"/>
    <w:rsid w:val="00AD24E7"/>
    <w:rsid w:val="00AD2A5C"/>
    <w:rsid w:val="00AD30F9"/>
    <w:rsid w:val="00AD383A"/>
    <w:rsid w:val="00AD3C70"/>
    <w:rsid w:val="00AD4099"/>
    <w:rsid w:val="00AD472E"/>
    <w:rsid w:val="00AD4CA9"/>
    <w:rsid w:val="00AD563A"/>
    <w:rsid w:val="00AD5AF3"/>
    <w:rsid w:val="00AD5AFF"/>
    <w:rsid w:val="00AD5CD4"/>
    <w:rsid w:val="00AD5E16"/>
    <w:rsid w:val="00AD5FD6"/>
    <w:rsid w:val="00AD6063"/>
    <w:rsid w:val="00AD69C0"/>
    <w:rsid w:val="00AD6BCA"/>
    <w:rsid w:val="00AD6BCE"/>
    <w:rsid w:val="00AD6C43"/>
    <w:rsid w:val="00AD6C7D"/>
    <w:rsid w:val="00AD6C97"/>
    <w:rsid w:val="00AD6D4E"/>
    <w:rsid w:val="00AD71A6"/>
    <w:rsid w:val="00AD7504"/>
    <w:rsid w:val="00AD7807"/>
    <w:rsid w:val="00AD7A55"/>
    <w:rsid w:val="00AD7B5A"/>
    <w:rsid w:val="00AD7BAD"/>
    <w:rsid w:val="00AE00E1"/>
    <w:rsid w:val="00AE0207"/>
    <w:rsid w:val="00AE0524"/>
    <w:rsid w:val="00AE05EA"/>
    <w:rsid w:val="00AE06A7"/>
    <w:rsid w:val="00AE0CBD"/>
    <w:rsid w:val="00AE0F3D"/>
    <w:rsid w:val="00AE134F"/>
    <w:rsid w:val="00AE1364"/>
    <w:rsid w:val="00AE1E8A"/>
    <w:rsid w:val="00AE241F"/>
    <w:rsid w:val="00AE24E5"/>
    <w:rsid w:val="00AE2682"/>
    <w:rsid w:val="00AE319C"/>
    <w:rsid w:val="00AE3532"/>
    <w:rsid w:val="00AE35E7"/>
    <w:rsid w:val="00AE3742"/>
    <w:rsid w:val="00AE3763"/>
    <w:rsid w:val="00AE37C4"/>
    <w:rsid w:val="00AE38EB"/>
    <w:rsid w:val="00AE3F0C"/>
    <w:rsid w:val="00AE4063"/>
    <w:rsid w:val="00AE45C4"/>
    <w:rsid w:val="00AE4748"/>
    <w:rsid w:val="00AE482C"/>
    <w:rsid w:val="00AE4B51"/>
    <w:rsid w:val="00AE4E7A"/>
    <w:rsid w:val="00AE515D"/>
    <w:rsid w:val="00AE556C"/>
    <w:rsid w:val="00AE561A"/>
    <w:rsid w:val="00AE5718"/>
    <w:rsid w:val="00AE57AB"/>
    <w:rsid w:val="00AE5957"/>
    <w:rsid w:val="00AE63D7"/>
    <w:rsid w:val="00AE67E8"/>
    <w:rsid w:val="00AE6899"/>
    <w:rsid w:val="00AE6AE2"/>
    <w:rsid w:val="00AE6E36"/>
    <w:rsid w:val="00AE6EE3"/>
    <w:rsid w:val="00AE73D9"/>
    <w:rsid w:val="00AE798F"/>
    <w:rsid w:val="00AE7BA6"/>
    <w:rsid w:val="00AF023C"/>
    <w:rsid w:val="00AF0574"/>
    <w:rsid w:val="00AF05CE"/>
    <w:rsid w:val="00AF0F42"/>
    <w:rsid w:val="00AF1007"/>
    <w:rsid w:val="00AF12D2"/>
    <w:rsid w:val="00AF14A0"/>
    <w:rsid w:val="00AF18EA"/>
    <w:rsid w:val="00AF1C3C"/>
    <w:rsid w:val="00AF1C7C"/>
    <w:rsid w:val="00AF1DAD"/>
    <w:rsid w:val="00AF237C"/>
    <w:rsid w:val="00AF2810"/>
    <w:rsid w:val="00AF36F1"/>
    <w:rsid w:val="00AF381C"/>
    <w:rsid w:val="00AF3866"/>
    <w:rsid w:val="00AF3A73"/>
    <w:rsid w:val="00AF3CB8"/>
    <w:rsid w:val="00AF3F43"/>
    <w:rsid w:val="00AF4156"/>
    <w:rsid w:val="00AF41EE"/>
    <w:rsid w:val="00AF46C2"/>
    <w:rsid w:val="00AF4717"/>
    <w:rsid w:val="00AF4C9A"/>
    <w:rsid w:val="00AF4CFB"/>
    <w:rsid w:val="00AF4FF0"/>
    <w:rsid w:val="00AF52A5"/>
    <w:rsid w:val="00AF553D"/>
    <w:rsid w:val="00AF5937"/>
    <w:rsid w:val="00AF5FCF"/>
    <w:rsid w:val="00AF61B2"/>
    <w:rsid w:val="00AF6377"/>
    <w:rsid w:val="00AF63C1"/>
    <w:rsid w:val="00AF6706"/>
    <w:rsid w:val="00AF6892"/>
    <w:rsid w:val="00AF6C6A"/>
    <w:rsid w:val="00AF6E20"/>
    <w:rsid w:val="00AF70FF"/>
    <w:rsid w:val="00AF7848"/>
    <w:rsid w:val="00AF7DE6"/>
    <w:rsid w:val="00AF7E13"/>
    <w:rsid w:val="00AF7FE8"/>
    <w:rsid w:val="00B0035E"/>
    <w:rsid w:val="00B004D1"/>
    <w:rsid w:val="00B0065F"/>
    <w:rsid w:val="00B00A1F"/>
    <w:rsid w:val="00B00A4C"/>
    <w:rsid w:val="00B00AFC"/>
    <w:rsid w:val="00B00BF4"/>
    <w:rsid w:val="00B00E58"/>
    <w:rsid w:val="00B01034"/>
    <w:rsid w:val="00B01456"/>
    <w:rsid w:val="00B01670"/>
    <w:rsid w:val="00B01745"/>
    <w:rsid w:val="00B01A4E"/>
    <w:rsid w:val="00B01A68"/>
    <w:rsid w:val="00B0200E"/>
    <w:rsid w:val="00B0239A"/>
    <w:rsid w:val="00B026A6"/>
    <w:rsid w:val="00B02847"/>
    <w:rsid w:val="00B035B4"/>
    <w:rsid w:val="00B0361B"/>
    <w:rsid w:val="00B03766"/>
    <w:rsid w:val="00B03ADB"/>
    <w:rsid w:val="00B03B5F"/>
    <w:rsid w:val="00B04097"/>
    <w:rsid w:val="00B04121"/>
    <w:rsid w:val="00B041E5"/>
    <w:rsid w:val="00B0422F"/>
    <w:rsid w:val="00B04731"/>
    <w:rsid w:val="00B04A68"/>
    <w:rsid w:val="00B04BD0"/>
    <w:rsid w:val="00B0508E"/>
    <w:rsid w:val="00B051C6"/>
    <w:rsid w:val="00B05944"/>
    <w:rsid w:val="00B05BAE"/>
    <w:rsid w:val="00B060CC"/>
    <w:rsid w:val="00B061D7"/>
    <w:rsid w:val="00B065E9"/>
    <w:rsid w:val="00B06CB9"/>
    <w:rsid w:val="00B06F5A"/>
    <w:rsid w:val="00B07016"/>
    <w:rsid w:val="00B07291"/>
    <w:rsid w:val="00B072C1"/>
    <w:rsid w:val="00B075BE"/>
    <w:rsid w:val="00B077D0"/>
    <w:rsid w:val="00B07BA8"/>
    <w:rsid w:val="00B07C2C"/>
    <w:rsid w:val="00B1015B"/>
    <w:rsid w:val="00B104E6"/>
    <w:rsid w:val="00B1071D"/>
    <w:rsid w:val="00B10877"/>
    <w:rsid w:val="00B10878"/>
    <w:rsid w:val="00B10882"/>
    <w:rsid w:val="00B11189"/>
    <w:rsid w:val="00B112E6"/>
    <w:rsid w:val="00B1169B"/>
    <w:rsid w:val="00B1173A"/>
    <w:rsid w:val="00B11B49"/>
    <w:rsid w:val="00B11EA7"/>
    <w:rsid w:val="00B11F7C"/>
    <w:rsid w:val="00B1222A"/>
    <w:rsid w:val="00B124C6"/>
    <w:rsid w:val="00B12512"/>
    <w:rsid w:val="00B12788"/>
    <w:rsid w:val="00B127C2"/>
    <w:rsid w:val="00B129D5"/>
    <w:rsid w:val="00B12BB0"/>
    <w:rsid w:val="00B12E96"/>
    <w:rsid w:val="00B13040"/>
    <w:rsid w:val="00B13939"/>
    <w:rsid w:val="00B141DB"/>
    <w:rsid w:val="00B14291"/>
    <w:rsid w:val="00B145FB"/>
    <w:rsid w:val="00B146E0"/>
    <w:rsid w:val="00B1475D"/>
    <w:rsid w:val="00B14800"/>
    <w:rsid w:val="00B14AA3"/>
    <w:rsid w:val="00B14DCA"/>
    <w:rsid w:val="00B15251"/>
    <w:rsid w:val="00B15535"/>
    <w:rsid w:val="00B15626"/>
    <w:rsid w:val="00B1584F"/>
    <w:rsid w:val="00B15E5A"/>
    <w:rsid w:val="00B15F43"/>
    <w:rsid w:val="00B16332"/>
    <w:rsid w:val="00B1644E"/>
    <w:rsid w:val="00B165C8"/>
    <w:rsid w:val="00B166BF"/>
    <w:rsid w:val="00B16844"/>
    <w:rsid w:val="00B1698D"/>
    <w:rsid w:val="00B16FED"/>
    <w:rsid w:val="00B1723B"/>
    <w:rsid w:val="00B17486"/>
    <w:rsid w:val="00B179DE"/>
    <w:rsid w:val="00B17CA7"/>
    <w:rsid w:val="00B17E26"/>
    <w:rsid w:val="00B17F42"/>
    <w:rsid w:val="00B20238"/>
    <w:rsid w:val="00B20569"/>
    <w:rsid w:val="00B205C8"/>
    <w:rsid w:val="00B2088C"/>
    <w:rsid w:val="00B20E22"/>
    <w:rsid w:val="00B20FE0"/>
    <w:rsid w:val="00B21247"/>
    <w:rsid w:val="00B21538"/>
    <w:rsid w:val="00B21611"/>
    <w:rsid w:val="00B2174A"/>
    <w:rsid w:val="00B21894"/>
    <w:rsid w:val="00B21BE0"/>
    <w:rsid w:val="00B21E23"/>
    <w:rsid w:val="00B21E26"/>
    <w:rsid w:val="00B21E73"/>
    <w:rsid w:val="00B222E6"/>
    <w:rsid w:val="00B22469"/>
    <w:rsid w:val="00B226DF"/>
    <w:rsid w:val="00B229D6"/>
    <w:rsid w:val="00B22E11"/>
    <w:rsid w:val="00B22FE0"/>
    <w:rsid w:val="00B2315B"/>
    <w:rsid w:val="00B231DB"/>
    <w:rsid w:val="00B234C1"/>
    <w:rsid w:val="00B23645"/>
    <w:rsid w:val="00B2372F"/>
    <w:rsid w:val="00B23762"/>
    <w:rsid w:val="00B2387B"/>
    <w:rsid w:val="00B23B12"/>
    <w:rsid w:val="00B23F21"/>
    <w:rsid w:val="00B23FCC"/>
    <w:rsid w:val="00B24054"/>
    <w:rsid w:val="00B24352"/>
    <w:rsid w:val="00B2455D"/>
    <w:rsid w:val="00B24837"/>
    <w:rsid w:val="00B248BA"/>
    <w:rsid w:val="00B24A1F"/>
    <w:rsid w:val="00B24A24"/>
    <w:rsid w:val="00B24F8C"/>
    <w:rsid w:val="00B250AC"/>
    <w:rsid w:val="00B25333"/>
    <w:rsid w:val="00B2541F"/>
    <w:rsid w:val="00B2579C"/>
    <w:rsid w:val="00B259B8"/>
    <w:rsid w:val="00B25B5B"/>
    <w:rsid w:val="00B2610A"/>
    <w:rsid w:val="00B264DE"/>
    <w:rsid w:val="00B2663B"/>
    <w:rsid w:val="00B2675C"/>
    <w:rsid w:val="00B268EE"/>
    <w:rsid w:val="00B26AA2"/>
    <w:rsid w:val="00B26E53"/>
    <w:rsid w:val="00B272CE"/>
    <w:rsid w:val="00B27376"/>
    <w:rsid w:val="00B2787F"/>
    <w:rsid w:val="00B27D18"/>
    <w:rsid w:val="00B27D2F"/>
    <w:rsid w:val="00B300BF"/>
    <w:rsid w:val="00B300DD"/>
    <w:rsid w:val="00B30165"/>
    <w:rsid w:val="00B303BA"/>
    <w:rsid w:val="00B30471"/>
    <w:rsid w:val="00B31568"/>
    <w:rsid w:val="00B317BF"/>
    <w:rsid w:val="00B3196F"/>
    <w:rsid w:val="00B31A80"/>
    <w:rsid w:val="00B31BEB"/>
    <w:rsid w:val="00B31C40"/>
    <w:rsid w:val="00B325A8"/>
    <w:rsid w:val="00B326ED"/>
    <w:rsid w:val="00B32CC8"/>
    <w:rsid w:val="00B3300D"/>
    <w:rsid w:val="00B3360F"/>
    <w:rsid w:val="00B33CA9"/>
    <w:rsid w:val="00B33D31"/>
    <w:rsid w:val="00B33DD8"/>
    <w:rsid w:val="00B340B5"/>
    <w:rsid w:val="00B34A07"/>
    <w:rsid w:val="00B34A9A"/>
    <w:rsid w:val="00B34B14"/>
    <w:rsid w:val="00B34BB7"/>
    <w:rsid w:val="00B34DDC"/>
    <w:rsid w:val="00B34FD8"/>
    <w:rsid w:val="00B355F7"/>
    <w:rsid w:val="00B3581F"/>
    <w:rsid w:val="00B358AB"/>
    <w:rsid w:val="00B359F8"/>
    <w:rsid w:val="00B3601E"/>
    <w:rsid w:val="00B3603E"/>
    <w:rsid w:val="00B36285"/>
    <w:rsid w:val="00B362EE"/>
    <w:rsid w:val="00B36303"/>
    <w:rsid w:val="00B3635A"/>
    <w:rsid w:val="00B364DE"/>
    <w:rsid w:val="00B36747"/>
    <w:rsid w:val="00B36AC9"/>
    <w:rsid w:val="00B36B8C"/>
    <w:rsid w:val="00B36C4E"/>
    <w:rsid w:val="00B36F9E"/>
    <w:rsid w:val="00B3746B"/>
    <w:rsid w:val="00B3767C"/>
    <w:rsid w:val="00B37820"/>
    <w:rsid w:val="00B378E0"/>
    <w:rsid w:val="00B37D0B"/>
    <w:rsid w:val="00B37E89"/>
    <w:rsid w:val="00B37F8B"/>
    <w:rsid w:val="00B40077"/>
    <w:rsid w:val="00B404A1"/>
    <w:rsid w:val="00B405C5"/>
    <w:rsid w:val="00B408CB"/>
    <w:rsid w:val="00B40B5E"/>
    <w:rsid w:val="00B40DBB"/>
    <w:rsid w:val="00B40FB8"/>
    <w:rsid w:val="00B4119B"/>
    <w:rsid w:val="00B4142D"/>
    <w:rsid w:val="00B416F2"/>
    <w:rsid w:val="00B417F3"/>
    <w:rsid w:val="00B41C15"/>
    <w:rsid w:val="00B41FE8"/>
    <w:rsid w:val="00B422DD"/>
    <w:rsid w:val="00B42756"/>
    <w:rsid w:val="00B4289E"/>
    <w:rsid w:val="00B42BC4"/>
    <w:rsid w:val="00B42C8D"/>
    <w:rsid w:val="00B432D3"/>
    <w:rsid w:val="00B43319"/>
    <w:rsid w:val="00B436B7"/>
    <w:rsid w:val="00B4372A"/>
    <w:rsid w:val="00B4380F"/>
    <w:rsid w:val="00B43D67"/>
    <w:rsid w:val="00B43DF9"/>
    <w:rsid w:val="00B43F8A"/>
    <w:rsid w:val="00B43FC0"/>
    <w:rsid w:val="00B44433"/>
    <w:rsid w:val="00B448A2"/>
    <w:rsid w:val="00B449DD"/>
    <w:rsid w:val="00B44A1C"/>
    <w:rsid w:val="00B44BAB"/>
    <w:rsid w:val="00B44D62"/>
    <w:rsid w:val="00B44E9D"/>
    <w:rsid w:val="00B454F6"/>
    <w:rsid w:val="00B4554B"/>
    <w:rsid w:val="00B4573F"/>
    <w:rsid w:val="00B45C85"/>
    <w:rsid w:val="00B465FA"/>
    <w:rsid w:val="00B4672A"/>
    <w:rsid w:val="00B46969"/>
    <w:rsid w:val="00B46BA8"/>
    <w:rsid w:val="00B46DA4"/>
    <w:rsid w:val="00B46E7D"/>
    <w:rsid w:val="00B470AF"/>
    <w:rsid w:val="00B471A8"/>
    <w:rsid w:val="00B471CF"/>
    <w:rsid w:val="00B4729B"/>
    <w:rsid w:val="00B47393"/>
    <w:rsid w:val="00B474A2"/>
    <w:rsid w:val="00B475F5"/>
    <w:rsid w:val="00B478F4"/>
    <w:rsid w:val="00B501CF"/>
    <w:rsid w:val="00B503A2"/>
    <w:rsid w:val="00B50477"/>
    <w:rsid w:val="00B504F4"/>
    <w:rsid w:val="00B50647"/>
    <w:rsid w:val="00B508D3"/>
    <w:rsid w:val="00B50E87"/>
    <w:rsid w:val="00B50ED3"/>
    <w:rsid w:val="00B5100B"/>
    <w:rsid w:val="00B51443"/>
    <w:rsid w:val="00B517FF"/>
    <w:rsid w:val="00B51D20"/>
    <w:rsid w:val="00B51F0A"/>
    <w:rsid w:val="00B52211"/>
    <w:rsid w:val="00B523EA"/>
    <w:rsid w:val="00B52441"/>
    <w:rsid w:val="00B525A5"/>
    <w:rsid w:val="00B527C8"/>
    <w:rsid w:val="00B529D2"/>
    <w:rsid w:val="00B52FE5"/>
    <w:rsid w:val="00B53099"/>
    <w:rsid w:val="00B532BE"/>
    <w:rsid w:val="00B535E5"/>
    <w:rsid w:val="00B5373A"/>
    <w:rsid w:val="00B5386C"/>
    <w:rsid w:val="00B53ADA"/>
    <w:rsid w:val="00B53D1C"/>
    <w:rsid w:val="00B53FCC"/>
    <w:rsid w:val="00B54448"/>
    <w:rsid w:val="00B5480E"/>
    <w:rsid w:val="00B549EC"/>
    <w:rsid w:val="00B54C05"/>
    <w:rsid w:val="00B54D0D"/>
    <w:rsid w:val="00B54FA7"/>
    <w:rsid w:val="00B554B0"/>
    <w:rsid w:val="00B554D7"/>
    <w:rsid w:val="00B558CB"/>
    <w:rsid w:val="00B5596B"/>
    <w:rsid w:val="00B55A40"/>
    <w:rsid w:val="00B55AD6"/>
    <w:rsid w:val="00B55B95"/>
    <w:rsid w:val="00B55E7A"/>
    <w:rsid w:val="00B56136"/>
    <w:rsid w:val="00B56211"/>
    <w:rsid w:val="00B568B3"/>
    <w:rsid w:val="00B56A4B"/>
    <w:rsid w:val="00B56AB8"/>
    <w:rsid w:val="00B56BF3"/>
    <w:rsid w:val="00B570B6"/>
    <w:rsid w:val="00B571D9"/>
    <w:rsid w:val="00B573D3"/>
    <w:rsid w:val="00B57450"/>
    <w:rsid w:val="00B576D6"/>
    <w:rsid w:val="00B577FC"/>
    <w:rsid w:val="00B57A31"/>
    <w:rsid w:val="00B6002D"/>
    <w:rsid w:val="00B602B6"/>
    <w:rsid w:val="00B602CA"/>
    <w:rsid w:val="00B602D0"/>
    <w:rsid w:val="00B60523"/>
    <w:rsid w:val="00B60A1F"/>
    <w:rsid w:val="00B60A8D"/>
    <w:rsid w:val="00B60C6B"/>
    <w:rsid w:val="00B60CAE"/>
    <w:rsid w:val="00B6120C"/>
    <w:rsid w:val="00B61455"/>
    <w:rsid w:val="00B615A5"/>
    <w:rsid w:val="00B616CF"/>
    <w:rsid w:val="00B6174E"/>
    <w:rsid w:val="00B6195D"/>
    <w:rsid w:val="00B61B1D"/>
    <w:rsid w:val="00B61C70"/>
    <w:rsid w:val="00B61EDA"/>
    <w:rsid w:val="00B61F49"/>
    <w:rsid w:val="00B62025"/>
    <w:rsid w:val="00B623F8"/>
    <w:rsid w:val="00B62565"/>
    <w:rsid w:val="00B62693"/>
    <w:rsid w:val="00B6274C"/>
    <w:rsid w:val="00B62CAB"/>
    <w:rsid w:val="00B631B7"/>
    <w:rsid w:val="00B63243"/>
    <w:rsid w:val="00B6330C"/>
    <w:rsid w:val="00B6358B"/>
    <w:rsid w:val="00B63641"/>
    <w:rsid w:val="00B63A1F"/>
    <w:rsid w:val="00B63B00"/>
    <w:rsid w:val="00B63C50"/>
    <w:rsid w:val="00B63C84"/>
    <w:rsid w:val="00B63EE1"/>
    <w:rsid w:val="00B6407F"/>
    <w:rsid w:val="00B640BD"/>
    <w:rsid w:val="00B640C1"/>
    <w:rsid w:val="00B64170"/>
    <w:rsid w:val="00B64176"/>
    <w:rsid w:val="00B64471"/>
    <w:rsid w:val="00B6469E"/>
    <w:rsid w:val="00B64C09"/>
    <w:rsid w:val="00B64D09"/>
    <w:rsid w:val="00B65113"/>
    <w:rsid w:val="00B6530B"/>
    <w:rsid w:val="00B653E0"/>
    <w:rsid w:val="00B6546E"/>
    <w:rsid w:val="00B655B3"/>
    <w:rsid w:val="00B6598A"/>
    <w:rsid w:val="00B65C51"/>
    <w:rsid w:val="00B65E79"/>
    <w:rsid w:val="00B660CF"/>
    <w:rsid w:val="00B661C4"/>
    <w:rsid w:val="00B66208"/>
    <w:rsid w:val="00B665DD"/>
    <w:rsid w:val="00B666EE"/>
    <w:rsid w:val="00B66CFF"/>
    <w:rsid w:val="00B66F15"/>
    <w:rsid w:val="00B673D5"/>
    <w:rsid w:val="00B678D2"/>
    <w:rsid w:val="00B6796F"/>
    <w:rsid w:val="00B67B71"/>
    <w:rsid w:val="00B67BBD"/>
    <w:rsid w:val="00B67CD7"/>
    <w:rsid w:val="00B67F4A"/>
    <w:rsid w:val="00B7012D"/>
    <w:rsid w:val="00B70388"/>
    <w:rsid w:val="00B703CD"/>
    <w:rsid w:val="00B70472"/>
    <w:rsid w:val="00B70FFB"/>
    <w:rsid w:val="00B710AC"/>
    <w:rsid w:val="00B71988"/>
    <w:rsid w:val="00B71D13"/>
    <w:rsid w:val="00B71D9F"/>
    <w:rsid w:val="00B7243A"/>
    <w:rsid w:val="00B726AC"/>
    <w:rsid w:val="00B72AD5"/>
    <w:rsid w:val="00B72B64"/>
    <w:rsid w:val="00B72D4F"/>
    <w:rsid w:val="00B72E65"/>
    <w:rsid w:val="00B7305F"/>
    <w:rsid w:val="00B73094"/>
    <w:rsid w:val="00B73262"/>
    <w:rsid w:val="00B736DF"/>
    <w:rsid w:val="00B73A84"/>
    <w:rsid w:val="00B73D0E"/>
    <w:rsid w:val="00B741E0"/>
    <w:rsid w:val="00B74964"/>
    <w:rsid w:val="00B74C2F"/>
    <w:rsid w:val="00B74C59"/>
    <w:rsid w:val="00B74F7F"/>
    <w:rsid w:val="00B75119"/>
    <w:rsid w:val="00B752F8"/>
    <w:rsid w:val="00B753E7"/>
    <w:rsid w:val="00B755EA"/>
    <w:rsid w:val="00B756F9"/>
    <w:rsid w:val="00B75870"/>
    <w:rsid w:val="00B764DF"/>
    <w:rsid w:val="00B76649"/>
    <w:rsid w:val="00B7694D"/>
    <w:rsid w:val="00B76D62"/>
    <w:rsid w:val="00B76E05"/>
    <w:rsid w:val="00B7704B"/>
    <w:rsid w:val="00B77091"/>
    <w:rsid w:val="00B7721C"/>
    <w:rsid w:val="00B77229"/>
    <w:rsid w:val="00B778A7"/>
    <w:rsid w:val="00B77AE0"/>
    <w:rsid w:val="00B77B91"/>
    <w:rsid w:val="00B77F23"/>
    <w:rsid w:val="00B806AF"/>
    <w:rsid w:val="00B80BA8"/>
    <w:rsid w:val="00B80E56"/>
    <w:rsid w:val="00B80F9A"/>
    <w:rsid w:val="00B80FE3"/>
    <w:rsid w:val="00B81256"/>
    <w:rsid w:val="00B81567"/>
    <w:rsid w:val="00B8182D"/>
    <w:rsid w:val="00B81B45"/>
    <w:rsid w:val="00B81DE8"/>
    <w:rsid w:val="00B820D8"/>
    <w:rsid w:val="00B824A4"/>
    <w:rsid w:val="00B82642"/>
    <w:rsid w:val="00B829E0"/>
    <w:rsid w:val="00B82A2A"/>
    <w:rsid w:val="00B82EBD"/>
    <w:rsid w:val="00B839C8"/>
    <w:rsid w:val="00B83AFF"/>
    <w:rsid w:val="00B83BF2"/>
    <w:rsid w:val="00B83D25"/>
    <w:rsid w:val="00B84156"/>
    <w:rsid w:val="00B84434"/>
    <w:rsid w:val="00B84592"/>
    <w:rsid w:val="00B848BC"/>
    <w:rsid w:val="00B84ACA"/>
    <w:rsid w:val="00B84B31"/>
    <w:rsid w:val="00B85169"/>
    <w:rsid w:val="00B8530A"/>
    <w:rsid w:val="00B85A49"/>
    <w:rsid w:val="00B85CD7"/>
    <w:rsid w:val="00B85E64"/>
    <w:rsid w:val="00B85E94"/>
    <w:rsid w:val="00B860E6"/>
    <w:rsid w:val="00B86212"/>
    <w:rsid w:val="00B86516"/>
    <w:rsid w:val="00B8654F"/>
    <w:rsid w:val="00B86980"/>
    <w:rsid w:val="00B86BAE"/>
    <w:rsid w:val="00B86DD3"/>
    <w:rsid w:val="00B870BC"/>
    <w:rsid w:val="00B87864"/>
    <w:rsid w:val="00B87AEA"/>
    <w:rsid w:val="00B87B1D"/>
    <w:rsid w:val="00B87EDF"/>
    <w:rsid w:val="00B90628"/>
    <w:rsid w:val="00B907B0"/>
    <w:rsid w:val="00B908AB"/>
    <w:rsid w:val="00B90ACC"/>
    <w:rsid w:val="00B90B24"/>
    <w:rsid w:val="00B90C4C"/>
    <w:rsid w:val="00B90D72"/>
    <w:rsid w:val="00B90DC7"/>
    <w:rsid w:val="00B90E8C"/>
    <w:rsid w:val="00B9104D"/>
    <w:rsid w:val="00B91080"/>
    <w:rsid w:val="00B913F2"/>
    <w:rsid w:val="00B914D1"/>
    <w:rsid w:val="00B915E6"/>
    <w:rsid w:val="00B91616"/>
    <w:rsid w:val="00B91654"/>
    <w:rsid w:val="00B917C2"/>
    <w:rsid w:val="00B919EE"/>
    <w:rsid w:val="00B91C27"/>
    <w:rsid w:val="00B9246B"/>
    <w:rsid w:val="00B92890"/>
    <w:rsid w:val="00B9292F"/>
    <w:rsid w:val="00B92E73"/>
    <w:rsid w:val="00B92ED8"/>
    <w:rsid w:val="00B9307A"/>
    <w:rsid w:val="00B9312D"/>
    <w:rsid w:val="00B9325F"/>
    <w:rsid w:val="00B93400"/>
    <w:rsid w:val="00B934F7"/>
    <w:rsid w:val="00B93600"/>
    <w:rsid w:val="00B93614"/>
    <w:rsid w:val="00B937BE"/>
    <w:rsid w:val="00B93A4B"/>
    <w:rsid w:val="00B93CDD"/>
    <w:rsid w:val="00B93FC7"/>
    <w:rsid w:val="00B942AD"/>
    <w:rsid w:val="00B946D2"/>
    <w:rsid w:val="00B94B0A"/>
    <w:rsid w:val="00B94CD0"/>
    <w:rsid w:val="00B95031"/>
    <w:rsid w:val="00B95433"/>
    <w:rsid w:val="00B955F6"/>
    <w:rsid w:val="00B95642"/>
    <w:rsid w:val="00B95A83"/>
    <w:rsid w:val="00B95CFC"/>
    <w:rsid w:val="00B96079"/>
    <w:rsid w:val="00B9616B"/>
    <w:rsid w:val="00B961D0"/>
    <w:rsid w:val="00B962AC"/>
    <w:rsid w:val="00B9630F"/>
    <w:rsid w:val="00B963C3"/>
    <w:rsid w:val="00B96447"/>
    <w:rsid w:val="00B965EF"/>
    <w:rsid w:val="00B96C90"/>
    <w:rsid w:val="00B96CD3"/>
    <w:rsid w:val="00B96F89"/>
    <w:rsid w:val="00B96F98"/>
    <w:rsid w:val="00B9714A"/>
    <w:rsid w:val="00B97385"/>
    <w:rsid w:val="00B973FD"/>
    <w:rsid w:val="00B977E1"/>
    <w:rsid w:val="00B97D7E"/>
    <w:rsid w:val="00BA0255"/>
    <w:rsid w:val="00BA061E"/>
    <w:rsid w:val="00BA0695"/>
    <w:rsid w:val="00BA06AB"/>
    <w:rsid w:val="00BA0720"/>
    <w:rsid w:val="00BA0873"/>
    <w:rsid w:val="00BA0958"/>
    <w:rsid w:val="00BA0DD7"/>
    <w:rsid w:val="00BA1221"/>
    <w:rsid w:val="00BA1349"/>
    <w:rsid w:val="00BA1594"/>
    <w:rsid w:val="00BA168B"/>
    <w:rsid w:val="00BA1728"/>
    <w:rsid w:val="00BA186B"/>
    <w:rsid w:val="00BA1A35"/>
    <w:rsid w:val="00BA1AC0"/>
    <w:rsid w:val="00BA1BF9"/>
    <w:rsid w:val="00BA1F6F"/>
    <w:rsid w:val="00BA22B5"/>
    <w:rsid w:val="00BA22C3"/>
    <w:rsid w:val="00BA27A4"/>
    <w:rsid w:val="00BA2ACD"/>
    <w:rsid w:val="00BA2DDF"/>
    <w:rsid w:val="00BA3713"/>
    <w:rsid w:val="00BA3A55"/>
    <w:rsid w:val="00BA3BCB"/>
    <w:rsid w:val="00BA41B0"/>
    <w:rsid w:val="00BA432B"/>
    <w:rsid w:val="00BA439B"/>
    <w:rsid w:val="00BA4599"/>
    <w:rsid w:val="00BA49CF"/>
    <w:rsid w:val="00BA4BA6"/>
    <w:rsid w:val="00BA4D2E"/>
    <w:rsid w:val="00BA500D"/>
    <w:rsid w:val="00BA5030"/>
    <w:rsid w:val="00BA5496"/>
    <w:rsid w:val="00BA56B5"/>
    <w:rsid w:val="00BA5971"/>
    <w:rsid w:val="00BA5976"/>
    <w:rsid w:val="00BA5E0B"/>
    <w:rsid w:val="00BA6030"/>
    <w:rsid w:val="00BA60E5"/>
    <w:rsid w:val="00BA6B34"/>
    <w:rsid w:val="00BA6B6C"/>
    <w:rsid w:val="00BA6BFF"/>
    <w:rsid w:val="00BA6EC5"/>
    <w:rsid w:val="00BA78F3"/>
    <w:rsid w:val="00BA7960"/>
    <w:rsid w:val="00BA7DBB"/>
    <w:rsid w:val="00BB0387"/>
    <w:rsid w:val="00BB06E3"/>
    <w:rsid w:val="00BB06F5"/>
    <w:rsid w:val="00BB0762"/>
    <w:rsid w:val="00BB08BE"/>
    <w:rsid w:val="00BB08C3"/>
    <w:rsid w:val="00BB0AC4"/>
    <w:rsid w:val="00BB0DE2"/>
    <w:rsid w:val="00BB1170"/>
    <w:rsid w:val="00BB120A"/>
    <w:rsid w:val="00BB1518"/>
    <w:rsid w:val="00BB18D5"/>
    <w:rsid w:val="00BB1BB2"/>
    <w:rsid w:val="00BB1D7F"/>
    <w:rsid w:val="00BB1E75"/>
    <w:rsid w:val="00BB20BF"/>
    <w:rsid w:val="00BB249A"/>
    <w:rsid w:val="00BB25E1"/>
    <w:rsid w:val="00BB260F"/>
    <w:rsid w:val="00BB2660"/>
    <w:rsid w:val="00BB271A"/>
    <w:rsid w:val="00BB2957"/>
    <w:rsid w:val="00BB2CED"/>
    <w:rsid w:val="00BB2D4B"/>
    <w:rsid w:val="00BB2F44"/>
    <w:rsid w:val="00BB34C7"/>
    <w:rsid w:val="00BB36DE"/>
    <w:rsid w:val="00BB3777"/>
    <w:rsid w:val="00BB3A57"/>
    <w:rsid w:val="00BB3C15"/>
    <w:rsid w:val="00BB40B9"/>
    <w:rsid w:val="00BB4271"/>
    <w:rsid w:val="00BB434D"/>
    <w:rsid w:val="00BB43D6"/>
    <w:rsid w:val="00BB4850"/>
    <w:rsid w:val="00BB507B"/>
    <w:rsid w:val="00BB53AD"/>
    <w:rsid w:val="00BB5652"/>
    <w:rsid w:val="00BB5F00"/>
    <w:rsid w:val="00BB62C0"/>
    <w:rsid w:val="00BB6A29"/>
    <w:rsid w:val="00BB6A2F"/>
    <w:rsid w:val="00BB6B3C"/>
    <w:rsid w:val="00BB6B70"/>
    <w:rsid w:val="00BB6B85"/>
    <w:rsid w:val="00BB710F"/>
    <w:rsid w:val="00BB71C8"/>
    <w:rsid w:val="00BB7477"/>
    <w:rsid w:val="00BB7528"/>
    <w:rsid w:val="00BB79CE"/>
    <w:rsid w:val="00BB7C54"/>
    <w:rsid w:val="00BC054E"/>
    <w:rsid w:val="00BC0B53"/>
    <w:rsid w:val="00BC0FE2"/>
    <w:rsid w:val="00BC100D"/>
    <w:rsid w:val="00BC1081"/>
    <w:rsid w:val="00BC113A"/>
    <w:rsid w:val="00BC184B"/>
    <w:rsid w:val="00BC1986"/>
    <w:rsid w:val="00BC2011"/>
    <w:rsid w:val="00BC21BC"/>
    <w:rsid w:val="00BC26A9"/>
    <w:rsid w:val="00BC2BF1"/>
    <w:rsid w:val="00BC35B8"/>
    <w:rsid w:val="00BC365A"/>
    <w:rsid w:val="00BC37DA"/>
    <w:rsid w:val="00BC381D"/>
    <w:rsid w:val="00BC4353"/>
    <w:rsid w:val="00BC4874"/>
    <w:rsid w:val="00BC4AE8"/>
    <w:rsid w:val="00BC4BAE"/>
    <w:rsid w:val="00BC4D65"/>
    <w:rsid w:val="00BC4E96"/>
    <w:rsid w:val="00BC4ED0"/>
    <w:rsid w:val="00BC4EE3"/>
    <w:rsid w:val="00BC54B4"/>
    <w:rsid w:val="00BC55BB"/>
    <w:rsid w:val="00BC5B8B"/>
    <w:rsid w:val="00BC61A4"/>
    <w:rsid w:val="00BC646F"/>
    <w:rsid w:val="00BC657C"/>
    <w:rsid w:val="00BC6725"/>
    <w:rsid w:val="00BC6C01"/>
    <w:rsid w:val="00BC6D8C"/>
    <w:rsid w:val="00BC6EEC"/>
    <w:rsid w:val="00BC7819"/>
    <w:rsid w:val="00BC792C"/>
    <w:rsid w:val="00BC7B3D"/>
    <w:rsid w:val="00BC7C8D"/>
    <w:rsid w:val="00BD01A7"/>
    <w:rsid w:val="00BD03CF"/>
    <w:rsid w:val="00BD0486"/>
    <w:rsid w:val="00BD09F1"/>
    <w:rsid w:val="00BD0C9C"/>
    <w:rsid w:val="00BD0D16"/>
    <w:rsid w:val="00BD0E2F"/>
    <w:rsid w:val="00BD0E6D"/>
    <w:rsid w:val="00BD14F2"/>
    <w:rsid w:val="00BD1639"/>
    <w:rsid w:val="00BD1AEC"/>
    <w:rsid w:val="00BD1C7A"/>
    <w:rsid w:val="00BD1CD6"/>
    <w:rsid w:val="00BD20C7"/>
    <w:rsid w:val="00BD2AC8"/>
    <w:rsid w:val="00BD2B41"/>
    <w:rsid w:val="00BD2E13"/>
    <w:rsid w:val="00BD2F83"/>
    <w:rsid w:val="00BD2F90"/>
    <w:rsid w:val="00BD2FC5"/>
    <w:rsid w:val="00BD3014"/>
    <w:rsid w:val="00BD316A"/>
    <w:rsid w:val="00BD3DFC"/>
    <w:rsid w:val="00BD4062"/>
    <w:rsid w:val="00BD423A"/>
    <w:rsid w:val="00BD44E1"/>
    <w:rsid w:val="00BD48FE"/>
    <w:rsid w:val="00BD4C24"/>
    <w:rsid w:val="00BD4C5F"/>
    <w:rsid w:val="00BD4C9A"/>
    <w:rsid w:val="00BD4F74"/>
    <w:rsid w:val="00BD4FD5"/>
    <w:rsid w:val="00BD54E8"/>
    <w:rsid w:val="00BD54EE"/>
    <w:rsid w:val="00BD56C4"/>
    <w:rsid w:val="00BD5AF3"/>
    <w:rsid w:val="00BD5B3B"/>
    <w:rsid w:val="00BD5D1B"/>
    <w:rsid w:val="00BD659F"/>
    <w:rsid w:val="00BD6606"/>
    <w:rsid w:val="00BD6918"/>
    <w:rsid w:val="00BD6C18"/>
    <w:rsid w:val="00BD738D"/>
    <w:rsid w:val="00BE0A14"/>
    <w:rsid w:val="00BE0EE8"/>
    <w:rsid w:val="00BE1121"/>
    <w:rsid w:val="00BE1383"/>
    <w:rsid w:val="00BE14D5"/>
    <w:rsid w:val="00BE14D9"/>
    <w:rsid w:val="00BE17B7"/>
    <w:rsid w:val="00BE1921"/>
    <w:rsid w:val="00BE1C3E"/>
    <w:rsid w:val="00BE1CDD"/>
    <w:rsid w:val="00BE203E"/>
    <w:rsid w:val="00BE24AD"/>
    <w:rsid w:val="00BE2573"/>
    <w:rsid w:val="00BE281A"/>
    <w:rsid w:val="00BE2DC5"/>
    <w:rsid w:val="00BE2EBA"/>
    <w:rsid w:val="00BE3652"/>
    <w:rsid w:val="00BE37C4"/>
    <w:rsid w:val="00BE382C"/>
    <w:rsid w:val="00BE3A04"/>
    <w:rsid w:val="00BE3B29"/>
    <w:rsid w:val="00BE3D17"/>
    <w:rsid w:val="00BE416F"/>
    <w:rsid w:val="00BE41A4"/>
    <w:rsid w:val="00BE4248"/>
    <w:rsid w:val="00BE4555"/>
    <w:rsid w:val="00BE4A4A"/>
    <w:rsid w:val="00BE4B94"/>
    <w:rsid w:val="00BE4C66"/>
    <w:rsid w:val="00BE4D39"/>
    <w:rsid w:val="00BE50A4"/>
    <w:rsid w:val="00BE555D"/>
    <w:rsid w:val="00BE57A4"/>
    <w:rsid w:val="00BE57F0"/>
    <w:rsid w:val="00BE58AD"/>
    <w:rsid w:val="00BE58D1"/>
    <w:rsid w:val="00BE5C19"/>
    <w:rsid w:val="00BE5D54"/>
    <w:rsid w:val="00BE5E9C"/>
    <w:rsid w:val="00BE6189"/>
    <w:rsid w:val="00BE62E2"/>
    <w:rsid w:val="00BE6AFE"/>
    <w:rsid w:val="00BE6B39"/>
    <w:rsid w:val="00BE6C02"/>
    <w:rsid w:val="00BE6D4E"/>
    <w:rsid w:val="00BE6E68"/>
    <w:rsid w:val="00BE6F56"/>
    <w:rsid w:val="00BE722E"/>
    <w:rsid w:val="00BE7283"/>
    <w:rsid w:val="00BE760D"/>
    <w:rsid w:val="00BE77FB"/>
    <w:rsid w:val="00BE7A3F"/>
    <w:rsid w:val="00BE7B5E"/>
    <w:rsid w:val="00BE7CD7"/>
    <w:rsid w:val="00BF000E"/>
    <w:rsid w:val="00BF01D6"/>
    <w:rsid w:val="00BF037F"/>
    <w:rsid w:val="00BF0928"/>
    <w:rsid w:val="00BF0AB1"/>
    <w:rsid w:val="00BF0D95"/>
    <w:rsid w:val="00BF10CD"/>
    <w:rsid w:val="00BF1134"/>
    <w:rsid w:val="00BF1160"/>
    <w:rsid w:val="00BF11A3"/>
    <w:rsid w:val="00BF14A1"/>
    <w:rsid w:val="00BF1777"/>
    <w:rsid w:val="00BF196B"/>
    <w:rsid w:val="00BF1B0F"/>
    <w:rsid w:val="00BF1FCB"/>
    <w:rsid w:val="00BF21CB"/>
    <w:rsid w:val="00BF2519"/>
    <w:rsid w:val="00BF263E"/>
    <w:rsid w:val="00BF266D"/>
    <w:rsid w:val="00BF2AFA"/>
    <w:rsid w:val="00BF2B17"/>
    <w:rsid w:val="00BF2D16"/>
    <w:rsid w:val="00BF2F87"/>
    <w:rsid w:val="00BF30A2"/>
    <w:rsid w:val="00BF31A4"/>
    <w:rsid w:val="00BF353E"/>
    <w:rsid w:val="00BF3A57"/>
    <w:rsid w:val="00BF3A5C"/>
    <w:rsid w:val="00BF3BBD"/>
    <w:rsid w:val="00BF3E23"/>
    <w:rsid w:val="00BF3EA6"/>
    <w:rsid w:val="00BF40B4"/>
    <w:rsid w:val="00BF449E"/>
    <w:rsid w:val="00BF48C0"/>
    <w:rsid w:val="00BF4C84"/>
    <w:rsid w:val="00BF4DF1"/>
    <w:rsid w:val="00BF5019"/>
    <w:rsid w:val="00BF5338"/>
    <w:rsid w:val="00BF53A6"/>
    <w:rsid w:val="00BF567A"/>
    <w:rsid w:val="00BF5827"/>
    <w:rsid w:val="00BF5867"/>
    <w:rsid w:val="00BF5A28"/>
    <w:rsid w:val="00BF5BA6"/>
    <w:rsid w:val="00BF5CF7"/>
    <w:rsid w:val="00BF5FD0"/>
    <w:rsid w:val="00BF600D"/>
    <w:rsid w:val="00BF605D"/>
    <w:rsid w:val="00BF672C"/>
    <w:rsid w:val="00BF6786"/>
    <w:rsid w:val="00BF6A05"/>
    <w:rsid w:val="00BF6A24"/>
    <w:rsid w:val="00BF6AF7"/>
    <w:rsid w:val="00BF6DA1"/>
    <w:rsid w:val="00BF6F23"/>
    <w:rsid w:val="00BF704B"/>
    <w:rsid w:val="00BF759F"/>
    <w:rsid w:val="00BF75E5"/>
    <w:rsid w:val="00BF7856"/>
    <w:rsid w:val="00BF78F1"/>
    <w:rsid w:val="00BF7B8F"/>
    <w:rsid w:val="00BF7C7B"/>
    <w:rsid w:val="00BF7EAD"/>
    <w:rsid w:val="00C00137"/>
    <w:rsid w:val="00C00415"/>
    <w:rsid w:val="00C0060C"/>
    <w:rsid w:val="00C006BA"/>
    <w:rsid w:val="00C00B1B"/>
    <w:rsid w:val="00C01305"/>
    <w:rsid w:val="00C01721"/>
    <w:rsid w:val="00C01AD3"/>
    <w:rsid w:val="00C01D2E"/>
    <w:rsid w:val="00C02B2D"/>
    <w:rsid w:val="00C02C41"/>
    <w:rsid w:val="00C0314D"/>
    <w:rsid w:val="00C03469"/>
    <w:rsid w:val="00C03A5A"/>
    <w:rsid w:val="00C03BA0"/>
    <w:rsid w:val="00C03DAB"/>
    <w:rsid w:val="00C03DDA"/>
    <w:rsid w:val="00C03FE2"/>
    <w:rsid w:val="00C040FC"/>
    <w:rsid w:val="00C04371"/>
    <w:rsid w:val="00C04437"/>
    <w:rsid w:val="00C049BA"/>
    <w:rsid w:val="00C04D5B"/>
    <w:rsid w:val="00C05174"/>
    <w:rsid w:val="00C05528"/>
    <w:rsid w:val="00C0566F"/>
    <w:rsid w:val="00C05922"/>
    <w:rsid w:val="00C05A47"/>
    <w:rsid w:val="00C05DB7"/>
    <w:rsid w:val="00C05FA2"/>
    <w:rsid w:val="00C06075"/>
    <w:rsid w:val="00C062E8"/>
    <w:rsid w:val="00C06A21"/>
    <w:rsid w:val="00C06B30"/>
    <w:rsid w:val="00C06CF0"/>
    <w:rsid w:val="00C07005"/>
    <w:rsid w:val="00C0737F"/>
    <w:rsid w:val="00C074C6"/>
    <w:rsid w:val="00C07C13"/>
    <w:rsid w:val="00C07D99"/>
    <w:rsid w:val="00C07FDC"/>
    <w:rsid w:val="00C101DF"/>
    <w:rsid w:val="00C103CF"/>
    <w:rsid w:val="00C104BC"/>
    <w:rsid w:val="00C104CF"/>
    <w:rsid w:val="00C105B2"/>
    <w:rsid w:val="00C1086E"/>
    <w:rsid w:val="00C10AB8"/>
    <w:rsid w:val="00C1101B"/>
    <w:rsid w:val="00C11313"/>
    <w:rsid w:val="00C11849"/>
    <w:rsid w:val="00C11AD0"/>
    <w:rsid w:val="00C11C27"/>
    <w:rsid w:val="00C11EA9"/>
    <w:rsid w:val="00C121EA"/>
    <w:rsid w:val="00C1224B"/>
    <w:rsid w:val="00C12479"/>
    <w:rsid w:val="00C12BA0"/>
    <w:rsid w:val="00C1308B"/>
    <w:rsid w:val="00C13109"/>
    <w:rsid w:val="00C13712"/>
    <w:rsid w:val="00C138F7"/>
    <w:rsid w:val="00C139D0"/>
    <w:rsid w:val="00C13D03"/>
    <w:rsid w:val="00C13F26"/>
    <w:rsid w:val="00C14BF5"/>
    <w:rsid w:val="00C14CC9"/>
    <w:rsid w:val="00C14D76"/>
    <w:rsid w:val="00C154AB"/>
    <w:rsid w:val="00C155FD"/>
    <w:rsid w:val="00C158A8"/>
    <w:rsid w:val="00C1601D"/>
    <w:rsid w:val="00C164D6"/>
    <w:rsid w:val="00C1658C"/>
    <w:rsid w:val="00C1675D"/>
    <w:rsid w:val="00C16BEC"/>
    <w:rsid w:val="00C16DF0"/>
    <w:rsid w:val="00C16EEA"/>
    <w:rsid w:val="00C1774F"/>
    <w:rsid w:val="00C1782C"/>
    <w:rsid w:val="00C17AFD"/>
    <w:rsid w:val="00C17E68"/>
    <w:rsid w:val="00C2032D"/>
    <w:rsid w:val="00C20432"/>
    <w:rsid w:val="00C205AB"/>
    <w:rsid w:val="00C206EB"/>
    <w:rsid w:val="00C20D40"/>
    <w:rsid w:val="00C20D46"/>
    <w:rsid w:val="00C20DFD"/>
    <w:rsid w:val="00C20F2C"/>
    <w:rsid w:val="00C211A7"/>
    <w:rsid w:val="00C21F00"/>
    <w:rsid w:val="00C22153"/>
    <w:rsid w:val="00C228CB"/>
    <w:rsid w:val="00C229DB"/>
    <w:rsid w:val="00C22F57"/>
    <w:rsid w:val="00C23400"/>
    <w:rsid w:val="00C23BA0"/>
    <w:rsid w:val="00C23C67"/>
    <w:rsid w:val="00C24032"/>
    <w:rsid w:val="00C24138"/>
    <w:rsid w:val="00C24502"/>
    <w:rsid w:val="00C2464E"/>
    <w:rsid w:val="00C24A98"/>
    <w:rsid w:val="00C24C5D"/>
    <w:rsid w:val="00C24D62"/>
    <w:rsid w:val="00C25273"/>
    <w:rsid w:val="00C25C89"/>
    <w:rsid w:val="00C25CFF"/>
    <w:rsid w:val="00C2623A"/>
    <w:rsid w:val="00C263FA"/>
    <w:rsid w:val="00C26A0F"/>
    <w:rsid w:val="00C26A6D"/>
    <w:rsid w:val="00C26C15"/>
    <w:rsid w:val="00C26D5E"/>
    <w:rsid w:val="00C270D7"/>
    <w:rsid w:val="00C27373"/>
    <w:rsid w:val="00C273D8"/>
    <w:rsid w:val="00C276BB"/>
    <w:rsid w:val="00C27732"/>
    <w:rsid w:val="00C30047"/>
    <w:rsid w:val="00C301E4"/>
    <w:rsid w:val="00C30356"/>
    <w:rsid w:val="00C30C56"/>
    <w:rsid w:val="00C3105A"/>
    <w:rsid w:val="00C3110D"/>
    <w:rsid w:val="00C323FD"/>
    <w:rsid w:val="00C32656"/>
    <w:rsid w:val="00C32918"/>
    <w:rsid w:val="00C32A42"/>
    <w:rsid w:val="00C32A88"/>
    <w:rsid w:val="00C32B20"/>
    <w:rsid w:val="00C32F14"/>
    <w:rsid w:val="00C32F87"/>
    <w:rsid w:val="00C337C6"/>
    <w:rsid w:val="00C33860"/>
    <w:rsid w:val="00C338AD"/>
    <w:rsid w:val="00C34040"/>
    <w:rsid w:val="00C3405D"/>
    <w:rsid w:val="00C34171"/>
    <w:rsid w:val="00C341B5"/>
    <w:rsid w:val="00C341F7"/>
    <w:rsid w:val="00C34285"/>
    <w:rsid w:val="00C344AA"/>
    <w:rsid w:val="00C34534"/>
    <w:rsid w:val="00C346CC"/>
    <w:rsid w:val="00C34BF2"/>
    <w:rsid w:val="00C34C02"/>
    <w:rsid w:val="00C34E5B"/>
    <w:rsid w:val="00C3513A"/>
    <w:rsid w:val="00C35902"/>
    <w:rsid w:val="00C35A86"/>
    <w:rsid w:val="00C35AFD"/>
    <w:rsid w:val="00C35D16"/>
    <w:rsid w:val="00C35EA0"/>
    <w:rsid w:val="00C35EAC"/>
    <w:rsid w:val="00C35F3E"/>
    <w:rsid w:val="00C36BE3"/>
    <w:rsid w:val="00C36C76"/>
    <w:rsid w:val="00C36E8D"/>
    <w:rsid w:val="00C36E9B"/>
    <w:rsid w:val="00C37215"/>
    <w:rsid w:val="00C37222"/>
    <w:rsid w:val="00C372C0"/>
    <w:rsid w:val="00C3748A"/>
    <w:rsid w:val="00C3757B"/>
    <w:rsid w:val="00C3762B"/>
    <w:rsid w:val="00C37773"/>
    <w:rsid w:val="00C37BA2"/>
    <w:rsid w:val="00C400A0"/>
    <w:rsid w:val="00C4075D"/>
    <w:rsid w:val="00C40CA2"/>
    <w:rsid w:val="00C40E4E"/>
    <w:rsid w:val="00C40EF2"/>
    <w:rsid w:val="00C40F64"/>
    <w:rsid w:val="00C40F68"/>
    <w:rsid w:val="00C4110A"/>
    <w:rsid w:val="00C41263"/>
    <w:rsid w:val="00C41526"/>
    <w:rsid w:val="00C41946"/>
    <w:rsid w:val="00C419D5"/>
    <w:rsid w:val="00C4209A"/>
    <w:rsid w:val="00C4215A"/>
    <w:rsid w:val="00C423D9"/>
    <w:rsid w:val="00C423E6"/>
    <w:rsid w:val="00C426DB"/>
    <w:rsid w:val="00C4274E"/>
    <w:rsid w:val="00C4280B"/>
    <w:rsid w:val="00C42906"/>
    <w:rsid w:val="00C42AD6"/>
    <w:rsid w:val="00C42D23"/>
    <w:rsid w:val="00C42F61"/>
    <w:rsid w:val="00C43210"/>
    <w:rsid w:val="00C4326C"/>
    <w:rsid w:val="00C4344F"/>
    <w:rsid w:val="00C439F4"/>
    <w:rsid w:val="00C43A07"/>
    <w:rsid w:val="00C43A7E"/>
    <w:rsid w:val="00C43C68"/>
    <w:rsid w:val="00C43CBB"/>
    <w:rsid w:val="00C43F05"/>
    <w:rsid w:val="00C4409E"/>
    <w:rsid w:val="00C4426D"/>
    <w:rsid w:val="00C443B3"/>
    <w:rsid w:val="00C444C3"/>
    <w:rsid w:val="00C447BF"/>
    <w:rsid w:val="00C44913"/>
    <w:rsid w:val="00C449CF"/>
    <w:rsid w:val="00C44C59"/>
    <w:rsid w:val="00C44ECB"/>
    <w:rsid w:val="00C453EC"/>
    <w:rsid w:val="00C455BD"/>
    <w:rsid w:val="00C45629"/>
    <w:rsid w:val="00C45641"/>
    <w:rsid w:val="00C45836"/>
    <w:rsid w:val="00C45B63"/>
    <w:rsid w:val="00C45BF6"/>
    <w:rsid w:val="00C45D33"/>
    <w:rsid w:val="00C46164"/>
    <w:rsid w:val="00C46315"/>
    <w:rsid w:val="00C466F9"/>
    <w:rsid w:val="00C46CDD"/>
    <w:rsid w:val="00C4716E"/>
    <w:rsid w:val="00C472CE"/>
    <w:rsid w:val="00C474B2"/>
    <w:rsid w:val="00C47626"/>
    <w:rsid w:val="00C47AEE"/>
    <w:rsid w:val="00C47F70"/>
    <w:rsid w:val="00C505D3"/>
    <w:rsid w:val="00C50917"/>
    <w:rsid w:val="00C50CBF"/>
    <w:rsid w:val="00C5122F"/>
    <w:rsid w:val="00C51261"/>
    <w:rsid w:val="00C5143B"/>
    <w:rsid w:val="00C516A4"/>
    <w:rsid w:val="00C516E8"/>
    <w:rsid w:val="00C51800"/>
    <w:rsid w:val="00C51A7D"/>
    <w:rsid w:val="00C51B4F"/>
    <w:rsid w:val="00C51CA9"/>
    <w:rsid w:val="00C51F56"/>
    <w:rsid w:val="00C5221A"/>
    <w:rsid w:val="00C523EF"/>
    <w:rsid w:val="00C526E9"/>
    <w:rsid w:val="00C52901"/>
    <w:rsid w:val="00C52962"/>
    <w:rsid w:val="00C52CDC"/>
    <w:rsid w:val="00C52D1B"/>
    <w:rsid w:val="00C52E92"/>
    <w:rsid w:val="00C534EA"/>
    <w:rsid w:val="00C53501"/>
    <w:rsid w:val="00C53721"/>
    <w:rsid w:val="00C54310"/>
    <w:rsid w:val="00C5448B"/>
    <w:rsid w:val="00C544B0"/>
    <w:rsid w:val="00C548A9"/>
    <w:rsid w:val="00C549D0"/>
    <w:rsid w:val="00C54B30"/>
    <w:rsid w:val="00C54C28"/>
    <w:rsid w:val="00C54E90"/>
    <w:rsid w:val="00C54EE3"/>
    <w:rsid w:val="00C5517B"/>
    <w:rsid w:val="00C5522A"/>
    <w:rsid w:val="00C55238"/>
    <w:rsid w:val="00C5529A"/>
    <w:rsid w:val="00C55A01"/>
    <w:rsid w:val="00C55AFA"/>
    <w:rsid w:val="00C55ED7"/>
    <w:rsid w:val="00C563B1"/>
    <w:rsid w:val="00C5688F"/>
    <w:rsid w:val="00C56A7B"/>
    <w:rsid w:val="00C57013"/>
    <w:rsid w:val="00C5717E"/>
    <w:rsid w:val="00C57339"/>
    <w:rsid w:val="00C57343"/>
    <w:rsid w:val="00C576C3"/>
    <w:rsid w:val="00C577FF"/>
    <w:rsid w:val="00C57871"/>
    <w:rsid w:val="00C57D15"/>
    <w:rsid w:val="00C57E94"/>
    <w:rsid w:val="00C6070A"/>
    <w:rsid w:val="00C60A41"/>
    <w:rsid w:val="00C60C12"/>
    <w:rsid w:val="00C60DBF"/>
    <w:rsid w:val="00C60EF5"/>
    <w:rsid w:val="00C611C4"/>
    <w:rsid w:val="00C613BB"/>
    <w:rsid w:val="00C614C4"/>
    <w:rsid w:val="00C61576"/>
    <w:rsid w:val="00C61B41"/>
    <w:rsid w:val="00C61BC9"/>
    <w:rsid w:val="00C61C60"/>
    <w:rsid w:val="00C62050"/>
    <w:rsid w:val="00C6211A"/>
    <w:rsid w:val="00C621AD"/>
    <w:rsid w:val="00C622EB"/>
    <w:rsid w:val="00C6234F"/>
    <w:rsid w:val="00C62372"/>
    <w:rsid w:val="00C624BB"/>
    <w:rsid w:val="00C6253A"/>
    <w:rsid w:val="00C62832"/>
    <w:rsid w:val="00C62899"/>
    <w:rsid w:val="00C62920"/>
    <w:rsid w:val="00C62B25"/>
    <w:rsid w:val="00C62C4F"/>
    <w:rsid w:val="00C62FCD"/>
    <w:rsid w:val="00C6308A"/>
    <w:rsid w:val="00C63405"/>
    <w:rsid w:val="00C63486"/>
    <w:rsid w:val="00C635DA"/>
    <w:rsid w:val="00C6375D"/>
    <w:rsid w:val="00C63843"/>
    <w:rsid w:val="00C6393F"/>
    <w:rsid w:val="00C63D80"/>
    <w:rsid w:val="00C63F3B"/>
    <w:rsid w:val="00C63FBC"/>
    <w:rsid w:val="00C643DB"/>
    <w:rsid w:val="00C648B9"/>
    <w:rsid w:val="00C64AAD"/>
    <w:rsid w:val="00C65452"/>
    <w:rsid w:val="00C654BC"/>
    <w:rsid w:val="00C65D6E"/>
    <w:rsid w:val="00C65EA4"/>
    <w:rsid w:val="00C661F1"/>
    <w:rsid w:val="00C66492"/>
    <w:rsid w:val="00C666BA"/>
    <w:rsid w:val="00C66BD2"/>
    <w:rsid w:val="00C66D54"/>
    <w:rsid w:val="00C66FB2"/>
    <w:rsid w:val="00C6726F"/>
    <w:rsid w:val="00C672E0"/>
    <w:rsid w:val="00C67612"/>
    <w:rsid w:val="00C6781C"/>
    <w:rsid w:val="00C6787A"/>
    <w:rsid w:val="00C67A49"/>
    <w:rsid w:val="00C67E04"/>
    <w:rsid w:val="00C70406"/>
    <w:rsid w:val="00C7066A"/>
    <w:rsid w:val="00C70718"/>
    <w:rsid w:val="00C70DB2"/>
    <w:rsid w:val="00C71023"/>
    <w:rsid w:val="00C7123D"/>
    <w:rsid w:val="00C714E5"/>
    <w:rsid w:val="00C71745"/>
    <w:rsid w:val="00C71DFC"/>
    <w:rsid w:val="00C72195"/>
    <w:rsid w:val="00C725EB"/>
    <w:rsid w:val="00C72843"/>
    <w:rsid w:val="00C734C6"/>
    <w:rsid w:val="00C73625"/>
    <w:rsid w:val="00C73EB8"/>
    <w:rsid w:val="00C73FDD"/>
    <w:rsid w:val="00C7414D"/>
    <w:rsid w:val="00C7417C"/>
    <w:rsid w:val="00C743D1"/>
    <w:rsid w:val="00C747B3"/>
    <w:rsid w:val="00C750AD"/>
    <w:rsid w:val="00C75108"/>
    <w:rsid w:val="00C754BE"/>
    <w:rsid w:val="00C754F8"/>
    <w:rsid w:val="00C75695"/>
    <w:rsid w:val="00C7589B"/>
    <w:rsid w:val="00C75911"/>
    <w:rsid w:val="00C75E7C"/>
    <w:rsid w:val="00C765AB"/>
    <w:rsid w:val="00C7667A"/>
    <w:rsid w:val="00C768CE"/>
    <w:rsid w:val="00C769B6"/>
    <w:rsid w:val="00C76A8D"/>
    <w:rsid w:val="00C76CFE"/>
    <w:rsid w:val="00C76E99"/>
    <w:rsid w:val="00C76EAB"/>
    <w:rsid w:val="00C76EF5"/>
    <w:rsid w:val="00C76F4D"/>
    <w:rsid w:val="00C772A0"/>
    <w:rsid w:val="00C7765C"/>
    <w:rsid w:val="00C776AD"/>
    <w:rsid w:val="00C77900"/>
    <w:rsid w:val="00C7795C"/>
    <w:rsid w:val="00C80167"/>
    <w:rsid w:val="00C802D4"/>
    <w:rsid w:val="00C804CE"/>
    <w:rsid w:val="00C80834"/>
    <w:rsid w:val="00C80A25"/>
    <w:rsid w:val="00C8116B"/>
    <w:rsid w:val="00C817B1"/>
    <w:rsid w:val="00C819C0"/>
    <w:rsid w:val="00C819D8"/>
    <w:rsid w:val="00C82371"/>
    <w:rsid w:val="00C82671"/>
    <w:rsid w:val="00C82850"/>
    <w:rsid w:val="00C82905"/>
    <w:rsid w:val="00C82F20"/>
    <w:rsid w:val="00C8306E"/>
    <w:rsid w:val="00C83221"/>
    <w:rsid w:val="00C83425"/>
    <w:rsid w:val="00C834DA"/>
    <w:rsid w:val="00C837CD"/>
    <w:rsid w:val="00C83E94"/>
    <w:rsid w:val="00C83F85"/>
    <w:rsid w:val="00C844BD"/>
    <w:rsid w:val="00C8469C"/>
    <w:rsid w:val="00C84784"/>
    <w:rsid w:val="00C8481E"/>
    <w:rsid w:val="00C84902"/>
    <w:rsid w:val="00C84AAC"/>
    <w:rsid w:val="00C84EBF"/>
    <w:rsid w:val="00C85115"/>
    <w:rsid w:val="00C8513D"/>
    <w:rsid w:val="00C8587C"/>
    <w:rsid w:val="00C85AAB"/>
    <w:rsid w:val="00C85ED6"/>
    <w:rsid w:val="00C86A22"/>
    <w:rsid w:val="00C86C4B"/>
    <w:rsid w:val="00C86E08"/>
    <w:rsid w:val="00C8705D"/>
    <w:rsid w:val="00C874E2"/>
    <w:rsid w:val="00C8765D"/>
    <w:rsid w:val="00C87A50"/>
    <w:rsid w:val="00C87B63"/>
    <w:rsid w:val="00C87B82"/>
    <w:rsid w:val="00C87EBA"/>
    <w:rsid w:val="00C87F9C"/>
    <w:rsid w:val="00C87FE0"/>
    <w:rsid w:val="00C9024E"/>
    <w:rsid w:val="00C90BCE"/>
    <w:rsid w:val="00C91627"/>
    <w:rsid w:val="00C916DD"/>
    <w:rsid w:val="00C9187B"/>
    <w:rsid w:val="00C91992"/>
    <w:rsid w:val="00C91ACD"/>
    <w:rsid w:val="00C91B2E"/>
    <w:rsid w:val="00C91C6A"/>
    <w:rsid w:val="00C92050"/>
    <w:rsid w:val="00C92682"/>
    <w:rsid w:val="00C92689"/>
    <w:rsid w:val="00C92A63"/>
    <w:rsid w:val="00C93155"/>
    <w:rsid w:val="00C93227"/>
    <w:rsid w:val="00C93779"/>
    <w:rsid w:val="00C93842"/>
    <w:rsid w:val="00C93A15"/>
    <w:rsid w:val="00C93AA0"/>
    <w:rsid w:val="00C93EDB"/>
    <w:rsid w:val="00C9400F"/>
    <w:rsid w:val="00C94877"/>
    <w:rsid w:val="00C94DDA"/>
    <w:rsid w:val="00C9525F"/>
    <w:rsid w:val="00C9529A"/>
    <w:rsid w:val="00C95787"/>
    <w:rsid w:val="00C95860"/>
    <w:rsid w:val="00C95A2F"/>
    <w:rsid w:val="00C95B3D"/>
    <w:rsid w:val="00C961EE"/>
    <w:rsid w:val="00C9620B"/>
    <w:rsid w:val="00C96432"/>
    <w:rsid w:val="00C9649B"/>
    <w:rsid w:val="00C96C4F"/>
    <w:rsid w:val="00C973B3"/>
    <w:rsid w:val="00C97574"/>
    <w:rsid w:val="00C97D8F"/>
    <w:rsid w:val="00C97D92"/>
    <w:rsid w:val="00CA030A"/>
    <w:rsid w:val="00CA085F"/>
    <w:rsid w:val="00CA0973"/>
    <w:rsid w:val="00CA0B4C"/>
    <w:rsid w:val="00CA0D73"/>
    <w:rsid w:val="00CA10B1"/>
    <w:rsid w:val="00CA14EB"/>
    <w:rsid w:val="00CA1583"/>
    <w:rsid w:val="00CA169A"/>
    <w:rsid w:val="00CA18D4"/>
    <w:rsid w:val="00CA1C12"/>
    <w:rsid w:val="00CA2143"/>
    <w:rsid w:val="00CA2168"/>
    <w:rsid w:val="00CA2179"/>
    <w:rsid w:val="00CA28E9"/>
    <w:rsid w:val="00CA2AEE"/>
    <w:rsid w:val="00CA2B92"/>
    <w:rsid w:val="00CA2BB7"/>
    <w:rsid w:val="00CA2F61"/>
    <w:rsid w:val="00CA310B"/>
    <w:rsid w:val="00CA320B"/>
    <w:rsid w:val="00CA3285"/>
    <w:rsid w:val="00CA33B7"/>
    <w:rsid w:val="00CA33C6"/>
    <w:rsid w:val="00CA3735"/>
    <w:rsid w:val="00CA38CD"/>
    <w:rsid w:val="00CA39B6"/>
    <w:rsid w:val="00CA3B65"/>
    <w:rsid w:val="00CA3C88"/>
    <w:rsid w:val="00CA414B"/>
    <w:rsid w:val="00CA433F"/>
    <w:rsid w:val="00CA4369"/>
    <w:rsid w:val="00CA456C"/>
    <w:rsid w:val="00CA4EB0"/>
    <w:rsid w:val="00CA5598"/>
    <w:rsid w:val="00CA55B5"/>
    <w:rsid w:val="00CA5650"/>
    <w:rsid w:val="00CA5656"/>
    <w:rsid w:val="00CA599A"/>
    <w:rsid w:val="00CA5C2D"/>
    <w:rsid w:val="00CA5CCA"/>
    <w:rsid w:val="00CA5E4E"/>
    <w:rsid w:val="00CA609F"/>
    <w:rsid w:val="00CA646E"/>
    <w:rsid w:val="00CA659D"/>
    <w:rsid w:val="00CA6745"/>
    <w:rsid w:val="00CA6B81"/>
    <w:rsid w:val="00CA6C83"/>
    <w:rsid w:val="00CA6EE0"/>
    <w:rsid w:val="00CA6EFB"/>
    <w:rsid w:val="00CA6F14"/>
    <w:rsid w:val="00CA735B"/>
    <w:rsid w:val="00CA7505"/>
    <w:rsid w:val="00CA7516"/>
    <w:rsid w:val="00CA75A1"/>
    <w:rsid w:val="00CA788A"/>
    <w:rsid w:val="00CA7A38"/>
    <w:rsid w:val="00CA7B2E"/>
    <w:rsid w:val="00CA7B75"/>
    <w:rsid w:val="00CB01D8"/>
    <w:rsid w:val="00CB048C"/>
    <w:rsid w:val="00CB0499"/>
    <w:rsid w:val="00CB0656"/>
    <w:rsid w:val="00CB08CC"/>
    <w:rsid w:val="00CB0CB4"/>
    <w:rsid w:val="00CB0D66"/>
    <w:rsid w:val="00CB0E71"/>
    <w:rsid w:val="00CB0EDC"/>
    <w:rsid w:val="00CB0FF9"/>
    <w:rsid w:val="00CB10FA"/>
    <w:rsid w:val="00CB11D6"/>
    <w:rsid w:val="00CB139A"/>
    <w:rsid w:val="00CB139E"/>
    <w:rsid w:val="00CB1448"/>
    <w:rsid w:val="00CB1826"/>
    <w:rsid w:val="00CB19EB"/>
    <w:rsid w:val="00CB1CCA"/>
    <w:rsid w:val="00CB1FF6"/>
    <w:rsid w:val="00CB20BF"/>
    <w:rsid w:val="00CB27CF"/>
    <w:rsid w:val="00CB3466"/>
    <w:rsid w:val="00CB34DA"/>
    <w:rsid w:val="00CB358F"/>
    <w:rsid w:val="00CB3766"/>
    <w:rsid w:val="00CB386B"/>
    <w:rsid w:val="00CB3A8B"/>
    <w:rsid w:val="00CB3EA7"/>
    <w:rsid w:val="00CB4192"/>
    <w:rsid w:val="00CB45A3"/>
    <w:rsid w:val="00CB4D29"/>
    <w:rsid w:val="00CB4D58"/>
    <w:rsid w:val="00CB4FBB"/>
    <w:rsid w:val="00CB5685"/>
    <w:rsid w:val="00CB5BFC"/>
    <w:rsid w:val="00CB5EAF"/>
    <w:rsid w:val="00CB62E0"/>
    <w:rsid w:val="00CB6309"/>
    <w:rsid w:val="00CB65B5"/>
    <w:rsid w:val="00CB6607"/>
    <w:rsid w:val="00CB6928"/>
    <w:rsid w:val="00CB6FAB"/>
    <w:rsid w:val="00CB6FD7"/>
    <w:rsid w:val="00CB73AB"/>
    <w:rsid w:val="00CB7718"/>
    <w:rsid w:val="00CB7926"/>
    <w:rsid w:val="00CC0015"/>
    <w:rsid w:val="00CC0064"/>
    <w:rsid w:val="00CC00BC"/>
    <w:rsid w:val="00CC0176"/>
    <w:rsid w:val="00CC01D6"/>
    <w:rsid w:val="00CC01DB"/>
    <w:rsid w:val="00CC02D7"/>
    <w:rsid w:val="00CC0327"/>
    <w:rsid w:val="00CC091C"/>
    <w:rsid w:val="00CC0992"/>
    <w:rsid w:val="00CC0D97"/>
    <w:rsid w:val="00CC1186"/>
    <w:rsid w:val="00CC1207"/>
    <w:rsid w:val="00CC1232"/>
    <w:rsid w:val="00CC12A2"/>
    <w:rsid w:val="00CC1942"/>
    <w:rsid w:val="00CC1A7E"/>
    <w:rsid w:val="00CC1ADC"/>
    <w:rsid w:val="00CC1C6F"/>
    <w:rsid w:val="00CC1CDC"/>
    <w:rsid w:val="00CC1D12"/>
    <w:rsid w:val="00CC21D4"/>
    <w:rsid w:val="00CC2227"/>
    <w:rsid w:val="00CC259A"/>
    <w:rsid w:val="00CC2842"/>
    <w:rsid w:val="00CC297E"/>
    <w:rsid w:val="00CC2A8F"/>
    <w:rsid w:val="00CC3164"/>
    <w:rsid w:val="00CC31C1"/>
    <w:rsid w:val="00CC35BC"/>
    <w:rsid w:val="00CC3786"/>
    <w:rsid w:val="00CC3A15"/>
    <w:rsid w:val="00CC3A66"/>
    <w:rsid w:val="00CC3D73"/>
    <w:rsid w:val="00CC425A"/>
    <w:rsid w:val="00CC447A"/>
    <w:rsid w:val="00CC4627"/>
    <w:rsid w:val="00CC4692"/>
    <w:rsid w:val="00CC47AE"/>
    <w:rsid w:val="00CC4CF7"/>
    <w:rsid w:val="00CC507C"/>
    <w:rsid w:val="00CC5269"/>
    <w:rsid w:val="00CC54E4"/>
    <w:rsid w:val="00CC570A"/>
    <w:rsid w:val="00CC577B"/>
    <w:rsid w:val="00CC5CA6"/>
    <w:rsid w:val="00CC6028"/>
    <w:rsid w:val="00CC6568"/>
    <w:rsid w:val="00CC689C"/>
    <w:rsid w:val="00CC6B75"/>
    <w:rsid w:val="00CC6F95"/>
    <w:rsid w:val="00CC7172"/>
    <w:rsid w:val="00CC7414"/>
    <w:rsid w:val="00CC7464"/>
    <w:rsid w:val="00CC7517"/>
    <w:rsid w:val="00CC75A9"/>
    <w:rsid w:val="00CC76AE"/>
    <w:rsid w:val="00CC76BB"/>
    <w:rsid w:val="00CC76C0"/>
    <w:rsid w:val="00CC7774"/>
    <w:rsid w:val="00CC790D"/>
    <w:rsid w:val="00CC79A9"/>
    <w:rsid w:val="00CC7B37"/>
    <w:rsid w:val="00CD00C6"/>
    <w:rsid w:val="00CD0789"/>
    <w:rsid w:val="00CD09DB"/>
    <w:rsid w:val="00CD0D1F"/>
    <w:rsid w:val="00CD0F00"/>
    <w:rsid w:val="00CD0F8C"/>
    <w:rsid w:val="00CD1455"/>
    <w:rsid w:val="00CD1924"/>
    <w:rsid w:val="00CD1A48"/>
    <w:rsid w:val="00CD1D84"/>
    <w:rsid w:val="00CD1F31"/>
    <w:rsid w:val="00CD1FA4"/>
    <w:rsid w:val="00CD2266"/>
    <w:rsid w:val="00CD2380"/>
    <w:rsid w:val="00CD2701"/>
    <w:rsid w:val="00CD284B"/>
    <w:rsid w:val="00CD2A0D"/>
    <w:rsid w:val="00CD2A5F"/>
    <w:rsid w:val="00CD2E18"/>
    <w:rsid w:val="00CD2EEC"/>
    <w:rsid w:val="00CD329C"/>
    <w:rsid w:val="00CD380D"/>
    <w:rsid w:val="00CD38BF"/>
    <w:rsid w:val="00CD458C"/>
    <w:rsid w:val="00CD4833"/>
    <w:rsid w:val="00CD4D82"/>
    <w:rsid w:val="00CD534B"/>
    <w:rsid w:val="00CD5655"/>
    <w:rsid w:val="00CD5882"/>
    <w:rsid w:val="00CD59FF"/>
    <w:rsid w:val="00CD5D38"/>
    <w:rsid w:val="00CD60AA"/>
    <w:rsid w:val="00CD6640"/>
    <w:rsid w:val="00CD6836"/>
    <w:rsid w:val="00CD6916"/>
    <w:rsid w:val="00CD69AD"/>
    <w:rsid w:val="00CD6CF7"/>
    <w:rsid w:val="00CD6F7F"/>
    <w:rsid w:val="00CD7101"/>
    <w:rsid w:val="00CD7A36"/>
    <w:rsid w:val="00CE046E"/>
    <w:rsid w:val="00CE0642"/>
    <w:rsid w:val="00CE0B0E"/>
    <w:rsid w:val="00CE0BAE"/>
    <w:rsid w:val="00CE0E70"/>
    <w:rsid w:val="00CE14D6"/>
    <w:rsid w:val="00CE1583"/>
    <w:rsid w:val="00CE16C2"/>
    <w:rsid w:val="00CE18DC"/>
    <w:rsid w:val="00CE18EE"/>
    <w:rsid w:val="00CE18FE"/>
    <w:rsid w:val="00CE1CEA"/>
    <w:rsid w:val="00CE1DB1"/>
    <w:rsid w:val="00CE217D"/>
    <w:rsid w:val="00CE26B8"/>
    <w:rsid w:val="00CE2776"/>
    <w:rsid w:val="00CE2EF2"/>
    <w:rsid w:val="00CE3506"/>
    <w:rsid w:val="00CE3672"/>
    <w:rsid w:val="00CE3F3E"/>
    <w:rsid w:val="00CE3F62"/>
    <w:rsid w:val="00CE41F5"/>
    <w:rsid w:val="00CE4998"/>
    <w:rsid w:val="00CE49B3"/>
    <w:rsid w:val="00CE4C1B"/>
    <w:rsid w:val="00CE4F18"/>
    <w:rsid w:val="00CE553D"/>
    <w:rsid w:val="00CE567A"/>
    <w:rsid w:val="00CE5759"/>
    <w:rsid w:val="00CE5772"/>
    <w:rsid w:val="00CE57A5"/>
    <w:rsid w:val="00CE5843"/>
    <w:rsid w:val="00CE5A27"/>
    <w:rsid w:val="00CE5DFF"/>
    <w:rsid w:val="00CE614D"/>
    <w:rsid w:val="00CE620C"/>
    <w:rsid w:val="00CE6375"/>
    <w:rsid w:val="00CE664D"/>
    <w:rsid w:val="00CE69CB"/>
    <w:rsid w:val="00CE6A85"/>
    <w:rsid w:val="00CE6B0C"/>
    <w:rsid w:val="00CE6B4B"/>
    <w:rsid w:val="00CE6C0B"/>
    <w:rsid w:val="00CE7028"/>
    <w:rsid w:val="00CE7268"/>
    <w:rsid w:val="00CE736A"/>
    <w:rsid w:val="00CE77E9"/>
    <w:rsid w:val="00CE782D"/>
    <w:rsid w:val="00CE7A8F"/>
    <w:rsid w:val="00CE7FA4"/>
    <w:rsid w:val="00CE7FE3"/>
    <w:rsid w:val="00CF0286"/>
    <w:rsid w:val="00CF0641"/>
    <w:rsid w:val="00CF0733"/>
    <w:rsid w:val="00CF0973"/>
    <w:rsid w:val="00CF0D75"/>
    <w:rsid w:val="00CF0E12"/>
    <w:rsid w:val="00CF0E7E"/>
    <w:rsid w:val="00CF1033"/>
    <w:rsid w:val="00CF13E0"/>
    <w:rsid w:val="00CF1981"/>
    <w:rsid w:val="00CF1C7C"/>
    <w:rsid w:val="00CF1CEB"/>
    <w:rsid w:val="00CF1E44"/>
    <w:rsid w:val="00CF22F7"/>
    <w:rsid w:val="00CF2457"/>
    <w:rsid w:val="00CF270A"/>
    <w:rsid w:val="00CF2E16"/>
    <w:rsid w:val="00CF3067"/>
    <w:rsid w:val="00CF30BF"/>
    <w:rsid w:val="00CF30EE"/>
    <w:rsid w:val="00CF3191"/>
    <w:rsid w:val="00CF3528"/>
    <w:rsid w:val="00CF3935"/>
    <w:rsid w:val="00CF3B0E"/>
    <w:rsid w:val="00CF3FD1"/>
    <w:rsid w:val="00CF4B56"/>
    <w:rsid w:val="00CF4BC6"/>
    <w:rsid w:val="00CF4D47"/>
    <w:rsid w:val="00CF4FEB"/>
    <w:rsid w:val="00CF54AC"/>
    <w:rsid w:val="00CF56B9"/>
    <w:rsid w:val="00CF5712"/>
    <w:rsid w:val="00CF589F"/>
    <w:rsid w:val="00CF58B3"/>
    <w:rsid w:val="00CF5995"/>
    <w:rsid w:val="00CF5A9D"/>
    <w:rsid w:val="00CF5B2B"/>
    <w:rsid w:val="00CF61D8"/>
    <w:rsid w:val="00CF62C6"/>
    <w:rsid w:val="00CF64A8"/>
    <w:rsid w:val="00CF64E9"/>
    <w:rsid w:val="00CF66B2"/>
    <w:rsid w:val="00CF6D68"/>
    <w:rsid w:val="00CF6E69"/>
    <w:rsid w:val="00CF6E6C"/>
    <w:rsid w:val="00CF6EC2"/>
    <w:rsid w:val="00CF77F1"/>
    <w:rsid w:val="00CF7915"/>
    <w:rsid w:val="00CF793E"/>
    <w:rsid w:val="00CF7DC7"/>
    <w:rsid w:val="00D00082"/>
    <w:rsid w:val="00D002AD"/>
    <w:rsid w:val="00D0031A"/>
    <w:rsid w:val="00D00383"/>
    <w:rsid w:val="00D00473"/>
    <w:rsid w:val="00D0063E"/>
    <w:rsid w:val="00D006AD"/>
    <w:rsid w:val="00D00D25"/>
    <w:rsid w:val="00D011AB"/>
    <w:rsid w:val="00D016A3"/>
    <w:rsid w:val="00D01E56"/>
    <w:rsid w:val="00D02198"/>
    <w:rsid w:val="00D02C9A"/>
    <w:rsid w:val="00D03160"/>
    <w:rsid w:val="00D034F4"/>
    <w:rsid w:val="00D037A4"/>
    <w:rsid w:val="00D039F2"/>
    <w:rsid w:val="00D03FE5"/>
    <w:rsid w:val="00D0435A"/>
    <w:rsid w:val="00D044CF"/>
    <w:rsid w:val="00D047AF"/>
    <w:rsid w:val="00D04839"/>
    <w:rsid w:val="00D04996"/>
    <w:rsid w:val="00D04CD1"/>
    <w:rsid w:val="00D04D1E"/>
    <w:rsid w:val="00D04EC3"/>
    <w:rsid w:val="00D05319"/>
    <w:rsid w:val="00D053F4"/>
    <w:rsid w:val="00D055D7"/>
    <w:rsid w:val="00D057D6"/>
    <w:rsid w:val="00D05B9A"/>
    <w:rsid w:val="00D05DCA"/>
    <w:rsid w:val="00D060C6"/>
    <w:rsid w:val="00D061CB"/>
    <w:rsid w:val="00D0627A"/>
    <w:rsid w:val="00D06286"/>
    <w:rsid w:val="00D0638F"/>
    <w:rsid w:val="00D06C64"/>
    <w:rsid w:val="00D07162"/>
    <w:rsid w:val="00D079D8"/>
    <w:rsid w:val="00D07DBD"/>
    <w:rsid w:val="00D07FA1"/>
    <w:rsid w:val="00D10260"/>
    <w:rsid w:val="00D1041C"/>
    <w:rsid w:val="00D1070E"/>
    <w:rsid w:val="00D1071D"/>
    <w:rsid w:val="00D11399"/>
    <w:rsid w:val="00D114DC"/>
    <w:rsid w:val="00D1176C"/>
    <w:rsid w:val="00D11F72"/>
    <w:rsid w:val="00D1206A"/>
    <w:rsid w:val="00D1217A"/>
    <w:rsid w:val="00D12437"/>
    <w:rsid w:val="00D12521"/>
    <w:rsid w:val="00D12812"/>
    <w:rsid w:val="00D1299B"/>
    <w:rsid w:val="00D130B6"/>
    <w:rsid w:val="00D134E4"/>
    <w:rsid w:val="00D13896"/>
    <w:rsid w:val="00D13906"/>
    <w:rsid w:val="00D13A20"/>
    <w:rsid w:val="00D13CBF"/>
    <w:rsid w:val="00D13D6D"/>
    <w:rsid w:val="00D14560"/>
    <w:rsid w:val="00D1462B"/>
    <w:rsid w:val="00D146C9"/>
    <w:rsid w:val="00D14959"/>
    <w:rsid w:val="00D14B17"/>
    <w:rsid w:val="00D1515C"/>
    <w:rsid w:val="00D15CAC"/>
    <w:rsid w:val="00D15EC8"/>
    <w:rsid w:val="00D1621E"/>
    <w:rsid w:val="00D162FF"/>
    <w:rsid w:val="00D16346"/>
    <w:rsid w:val="00D16538"/>
    <w:rsid w:val="00D16CD1"/>
    <w:rsid w:val="00D17018"/>
    <w:rsid w:val="00D170FC"/>
    <w:rsid w:val="00D1767C"/>
    <w:rsid w:val="00D17A73"/>
    <w:rsid w:val="00D17B5E"/>
    <w:rsid w:val="00D17DA9"/>
    <w:rsid w:val="00D17DD2"/>
    <w:rsid w:val="00D2007A"/>
    <w:rsid w:val="00D2058D"/>
    <w:rsid w:val="00D2060C"/>
    <w:rsid w:val="00D210B1"/>
    <w:rsid w:val="00D211F3"/>
    <w:rsid w:val="00D21EBD"/>
    <w:rsid w:val="00D22334"/>
    <w:rsid w:val="00D22347"/>
    <w:rsid w:val="00D22383"/>
    <w:rsid w:val="00D228FA"/>
    <w:rsid w:val="00D22947"/>
    <w:rsid w:val="00D2312E"/>
    <w:rsid w:val="00D23147"/>
    <w:rsid w:val="00D23516"/>
    <w:rsid w:val="00D23FA1"/>
    <w:rsid w:val="00D240DC"/>
    <w:rsid w:val="00D241C3"/>
    <w:rsid w:val="00D24406"/>
    <w:rsid w:val="00D246F2"/>
    <w:rsid w:val="00D247D8"/>
    <w:rsid w:val="00D24819"/>
    <w:rsid w:val="00D24880"/>
    <w:rsid w:val="00D24BAE"/>
    <w:rsid w:val="00D24CDC"/>
    <w:rsid w:val="00D24E0C"/>
    <w:rsid w:val="00D250FC"/>
    <w:rsid w:val="00D2541B"/>
    <w:rsid w:val="00D25430"/>
    <w:rsid w:val="00D25667"/>
    <w:rsid w:val="00D25669"/>
    <w:rsid w:val="00D25EC2"/>
    <w:rsid w:val="00D267DA"/>
    <w:rsid w:val="00D26877"/>
    <w:rsid w:val="00D26A44"/>
    <w:rsid w:val="00D26B53"/>
    <w:rsid w:val="00D26F1A"/>
    <w:rsid w:val="00D2709B"/>
    <w:rsid w:val="00D27339"/>
    <w:rsid w:val="00D274E3"/>
    <w:rsid w:val="00D2770B"/>
    <w:rsid w:val="00D27BE4"/>
    <w:rsid w:val="00D27FEE"/>
    <w:rsid w:val="00D30193"/>
    <w:rsid w:val="00D30371"/>
    <w:rsid w:val="00D30872"/>
    <w:rsid w:val="00D308E9"/>
    <w:rsid w:val="00D311C6"/>
    <w:rsid w:val="00D3140A"/>
    <w:rsid w:val="00D31634"/>
    <w:rsid w:val="00D31638"/>
    <w:rsid w:val="00D3173B"/>
    <w:rsid w:val="00D31FF8"/>
    <w:rsid w:val="00D320C6"/>
    <w:rsid w:val="00D321C9"/>
    <w:rsid w:val="00D322A1"/>
    <w:rsid w:val="00D3269A"/>
    <w:rsid w:val="00D327B9"/>
    <w:rsid w:val="00D32A4F"/>
    <w:rsid w:val="00D32A5D"/>
    <w:rsid w:val="00D331F8"/>
    <w:rsid w:val="00D33414"/>
    <w:rsid w:val="00D3351C"/>
    <w:rsid w:val="00D33558"/>
    <w:rsid w:val="00D33793"/>
    <w:rsid w:val="00D33C94"/>
    <w:rsid w:val="00D33CA3"/>
    <w:rsid w:val="00D341F6"/>
    <w:rsid w:val="00D34854"/>
    <w:rsid w:val="00D34900"/>
    <w:rsid w:val="00D34BC2"/>
    <w:rsid w:val="00D34BF6"/>
    <w:rsid w:val="00D3507C"/>
    <w:rsid w:val="00D35128"/>
    <w:rsid w:val="00D35181"/>
    <w:rsid w:val="00D355E9"/>
    <w:rsid w:val="00D3579D"/>
    <w:rsid w:val="00D358F7"/>
    <w:rsid w:val="00D35DF1"/>
    <w:rsid w:val="00D35E28"/>
    <w:rsid w:val="00D3637C"/>
    <w:rsid w:val="00D367B1"/>
    <w:rsid w:val="00D3697A"/>
    <w:rsid w:val="00D36D05"/>
    <w:rsid w:val="00D3735A"/>
    <w:rsid w:val="00D37445"/>
    <w:rsid w:val="00D3757C"/>
    <w:rsid w:val="00D377E8"/>
    <w:rsid w:val="00D379B3"/>
    <w:rsid w:val="00D37C19"/>
    <w:rsid w:val="00D37D3C"/>
    <w:rsid w:val="00D37EC6"/>
    <w:rsid w:val="00D405BA"/>
    <w:rsid w:val="00D408AA"/>
    <w:rsid w:val="00D40C20"/>
    <w:rsid w:val="00D40D1C"/>
    <w:rsid w:val="00D40E00"/>
    <w:rsid w:val="00D40E0A"/>
    <w:rsid w:val="00D41A3B"/>
    <w:rsid w:val="00D41ACD"/>
    <w:rsid w:val="00D41CEA"/>
    <w:rsid w:val="00D41D66"/>
    <w:rsid w:val="00D41DC0"/>
    <w:rsid w:val="00D4234D"/>
    <w:rsid w:val="00D42822"/>
    <w:rsid w:val="00D42D2C"/>
    <w:rsid w:val="00D43037"/>
    <w:rsid w:val="00D4330F"/>
    <w:rsid w:val="00D4349D"/>
    <w:rsid w:val="00D437E9"/>
    <w:rsid w:val="00D43A31"/>
    <w:rsid w:val="00D43AAF"/>
    <w:rsid w:val="00D43F1A"/>
    <w:rsid w:val="00D44211"/>
    <w:rsid w:val="00D4423F"/>
    <w:rsid w:val="00D44404"/>
    <w:rsid w:val="00D4483F"/>
    <w:rsid w:val="00D44F3D"/>
    <w:rsid w:val="00D451D6"/>
    <w:rsid w:val="00D45207"/>
    <w:rsid w:val="00D45526"/>
    <w:rsid w:val="00D45862"/>
    <w:rsid w:val="00D46584"/>
    <w:rsid w:val="00D4659B"/>
    <w:rsid w:val="00D46685"/>
    <w:rsid w:val="00D4734B"/>
    <w:rsid w:val="00D47405"/>
    <w:rsid w:val="00D47792"/>
    <w:rsid w:val="00D47816"/>
    <w:rsid w:val="00D4793C"/>
    <w:rsid w:val="00D50281"/>
    <w:rsid w:val="00D50444"/>
    <w:rsid w:val="00D50B8B"/>
    <w:rsid w:val="00D50BD3"/>
    <w:rsid w:val="00D50BD6"/>
    <w:rsid w:val="00D50C63"/>
    <w:rsid w:val="00D50EBD"/>
    <w:rsid w:val="00D50F1D"/>
    <w:rsid w:val="00D511DD"/>
    <w:rsid w:val="00D5120D"/>
    <w:rsid w:val="00D51336"/>
    <w:rsid w:val="00D515C9"/>
    <w:rsid w:val="00D515E6"/>
    <w:rsid w:val="00D51DBF"/>
    <w:rsid w:val="00D51F69"/>
    <w:rsid w:val="00D51FD2"/>
    <w:rsid w:val="00D52305"/>
    <w:rsid w:val="00D523F1"/>
    <w:rsid w:val="00D5250D"/>
    <w:rsid w:val="00D5312F"/>
    <w:rsid w:val="00D533B1"/>
    <w:rsid w:val="00D53579"/>
    <w:rsid w:val="00D5366D"/>
    <w:rsid w:val="00D53710"/>
    <w:rsid w:val="00D53C49"/>
    <w:rsid w:val="00D53CD2"/>
    <w:rsid w:val="00D54182"/>
    <w:rsid w:val="00D54337"/>
    <w:rsid w:val="00D54610"/>
    <w:rsid w:val="00D5471F"/>
    <w:rsid w:val="00D5477C"/>
    <w:rsid w:val="00D548BC"/>
    <w:rsid w:val="00D54904"/>
    <w:rsid w:val="00D54C19"/>
    <w:rsid w:val="00D54E20"/>
    <w:rsid w:val="00D54EFB"/>
    <w:rsid w:val="00D554AE"/>
    <w:rsid w:val="00D556FD"/>
    <w:rsid w:val="00D55721"/>
    <w:rsid w:val="00D55C01"/>
    <w:rsid w:val="00D55D0D"/>
    <w:rsid w:val="00D55FBE"/>
    <w:rsid w:val="00D5613A"/>
    <w:rsid w:val="00D5647A"/>
    <w:rsid w:val="00D564E9"/>
    <w:rsid w:val="00D56523"/>
    <w:rsid w:val="00D565C8"/>
    <w:rsid w:val="00D566D1"/>
    <w:rsid w:val="00D56737"/>
    <w:rsid w:val="00D56BD9"/>
    <w:rsid w:val="00D56FB7"/>
    <w:rsid w:val="00D5700C"/>
    <w:rsid w:val="00D57222"/>
    <w:rsid w:val="00D57359"/>
    <w:rsid w:val="00D57448"/>
    <w:rsid w:val="00D57580"/>
    <w:rsid w:val="00D57626"/>
    <w:rsid w:val="00D577B4"/>
    <w:rsid w:val="00D578CF"/>
    <w:rsid w:val="00D57A66"/>
    <w:rsid w:val="00D57D23"/>
    <w:rsid w:val="00D604D7"/>
    <w:rsid w:val="00D606E1"/>
    <w:rsid w:val="00D609F0"/>
    <w:rsid w:val="00D60A4A"/>
    <w:rsid w:val="00D61036"/>
    <w:rsid w:val="00D61355"/>
    <w:rsid w:val="00D6163D"/>
    <w:rsid w:val="00D6192A"/>
    <w:rsid w:val="00D61A52"/>
    <w:rsid w:val="00D61A9B"/>
    <w:rsid w:val="00D61B0D"/>
    <w:rsid w:val="00D61C59"/>
    <w:rsid w:val="00D61C5C"/>
    <w:rsid w:val="00D61CBD"/>
    <w:rsid w:val="00D61CC9"/>
    <w:rsid w:val="00D61DD2"/>
    <w:rsid w:val="00D61F8F"/>
    <w:rsid w:val="00D62164"/>
    <w:rsid w:val="00D621A5"/>
    <w:rsid w:val="00D6229C"/>
    <w:rsid w:val="00D62362"/>
    <w:rsid w:val="00D625B4"/>
    <w:rsid w:val="00D629C7"/>
    <w:rsid w:val="00D62A20"/>
    <w:rsid w:val="00D62FDD"/>
    <w:rsid w:val="00D6338A"/>
    <w:rsid w:val="00D633CA"/>
    <w:rsid w:val="00D6360C"/>
    <w:rsid w:val="00D6373F"/>
    <w:rsid w:val="00D637A8"/>
    <w:rsid w:val="00D63953"/>
    <w:rsid w:val="00D6410B"/>
    <w:rsid w:val="00D642CA"/>
    <w:rsid w:val="00D64368"/>
    <w:rsid w:val="00D644FF"/>
    <w:rsid w:val="00D64680"/>
    <w:rsid w:val="00D64BCC"/>
    <w:rsid w:val="00D64DF3"/>
    <w:rsid w:val="00D64E5D"/>
    <w:rsid w:val="00D6572A"/>
    <w:rsid w:val="00D65763"/>
    <w:rsid w:val="00D6595D"/>
    <w:rsid w:val="00D659DC"/>
    <w:rsid w:val="00D65C26"/>
    <w:rsid w:val="00D660AC"/>
    <w:rsid w:val="00D66305"/>
    <w:rsid w:val="00D664CE"/>
    <w:rsid w:val="00D66596"/>
    <w:rsid w:val="00D66598"/>
    <w:rsid w:val="00D666E2"/>
    <w:rsid w:val="00D66791"/>
    <w:rsid w:val="00D66971"/>
    <w:rsid w:val="00D66DE3"/>
    <w:rsid w:val="00D66F4F"/>
    <w:rsid w:val="00D67045"/>
    <w:rsid w:val="00D67241"/>
    <w:rsid w:val="00D67504"/>
    <w:rsid w:val="00D67513"/>
    <w:rsid w:val="00D675CA"/>
    <w:rsid w:val="00D679E9"/>
    <w:rsid w:val="00D67BBE"/>
    <w:rsid w:val="00D67BE8"/>
    <w:rsid w:val="00D701FC"/>
    <w:rsid w:val="00D705AB"/>
    <w:rsid w:val="00D70862"/>
    <w:rsid w:val="00D7129D"/>
    <w:rsid w:val="00D713B3"/>
    <w:rsid w:val="00D71992"/>
    <w:rsid w:val="00D71A2D"/>
    <w:rsid w:val="00D72AE0"/>
    <w:rsid w:val="00D72B75"/>
    <w:rsid w:val="00D72E72"/>
    <w:rsid w:val="00D733A8"/>
    <w:rsid w:val="00D73564"/>
    <w:rsid w:val="00D73A30"/>
    <w:rsid w:val="00D73A86"/>
    <w:rsid w:val="00D73C66"/>
    <w:rsid w:val="00D73C84"/>
    <w:rsid w:val="00D73E07"/>
    <w:rsid w:val="00D73EAF"/>
    <w:rsid w:val="00D73FDE"/>
    <w:rsid w:val="00D740D9"/>
    <w:rsid w:val="00D74137"/>
    <w:rsid w:val="00D7435E"/>
    <w:rsid w:val="00D745BD"/>
    <w:rsid w:val="00D74801"/>
    <w:rsid w:val="00D748C4"/>
    <w:rsid w:val="00D74A22"/>
    <w:rsid w:val="00D74B15"/>
    <w:rsid w:val="00D74F80"/>
    <w:rsid w:val="00D752D2"/>
    <w:rsid w:val="00D752F6"/>
    <w:rsid w:val="00D758DB"/>
    <w:rsid w:val="00D75ADF"/>
    <w:rsid w:val="00D75DA0"/>
    <w:rsid w:val="00D75DD5"/>
    <w:rsid w:val="00D75E89"/>
    <w:rsid w:val="00D75F0E"/>
    <w:rsid w:val="00D760A1"/>
    <w:rsid w:val="00D76220"/>
    <w:rsid w:val="00D76AAF"/>
    <w:rsid w:val="00D76B8A"/>
    <w:rsid w:val="00D7711A"/>
    <w:rsid w:val="00D77313"/>
    <w:rsid w:val="00D77323"/>
    <w:rsid w:val="00D77559"/>
    <w:rsid w:val="00D77ED1"/>
    <w:rsid w:val="00D77F83"/>
    <w:rsid w:val="00D77FA1"/>
    <w:rsid w:val="00D80188"/>
    <w:rsid w:val="00D80304"/>
    <w:rsid w:val="00D80319"/>
    <w:rsid w:val="00D806C1"/>
    <w:rsid w:val="00D806D1"/>
    <w:rsid w:val="00D806E2"/>
    <w:rsid w:val="00D8083A"/>
    <w:rsid w:val="00D80951"/>
    <w:rsid w:val="00D80AC3"/>
    <w:rsid w:val="00D80B01"/>
    <w:rsid w:val="00D80F4E"/>
    <w:rsid w:val="00D8155C"/>
    <w:rsid w:val="00D815B4"/>
    <w:rsid w:val="00D81BB4"/>
    <w:rsid w:val="00D81D66"/>
    <w:rsid w:val="00D821C4"/>
    <w:rsid w:val="00D82262"/>
    <w:rsid w:val="00D8235C"/>
    <w:rsid w:val="00D82428"/>
    <w:rsid w:val="00D82958"/>
    <w:rsid w:val="00D829EB"/>
    <w:rsid w:val="00D833EA"/>
    <w:rsid w:val="00D834B0"/>
    <w:rsid w:val="00D8359F"/>
    <w:rsid w:val="00D83792"/>
    <w:rsid w:val="00D84075"/>
    <w:rsid w:val="00D8425F"/>
    <w:rsid w:val="00D8451E"/>
    <w:rsid w:val="00D84565"/>
    <w:rsid w:val="00D849F9"/>
    <w:rsid w:val="00D84C20"/>
    <w:rsid w:val="00D84F2A"/>
    <w:rsid w:val="00D851FF"/>
    <w:rsid w:val="00D85945"/>
    <w:rsid w:val="00D859DF"/>
    <w:rsid w:val="00D85A2D"/>
    <w:rsid w:val="00D85A8B"/>
    <w:rsid w:val="00D85ABF"/>
    <w:rsid w:val="00D85EE7"/>
    <w:rsid w:val="00D85F5A"/>
    <w:rsid w:val="00D863E3"/>
    <w:rsid w:val="00D86464"/>
    <w:rsid w:val="00D864AD"/>
    <w:rsid w:val="00D86774"/>
    <w:rsid w:val="00D86810"/>
    <w:rsid w:val="00D86AEC"/>
    <w:rsid w:val="00D86C50"/>
    <w:rsid w:val="00D86C68"/>
    <w:rsid w:val="00D86D22"/>
    <w:rsid w:val="00D87529"/>
    <w:rsid w:val="00D876E0"/>
    <w:rsid w:val="00D87E26"/>
    <w:rsid w:val="00D90034"/>
    <w:rsid w:val="00D9022F"/>
    <w:rsid w:val="00D905D5"/>
    <w:rsid w:val="00D90666"/>
    <w:rsid w:val="00D90988"/>
    <w:rsid w:val="00D90CD3"/>
    <w:rsid w:val="00D90EA1"/>
    <w:rsid w:val="00D90F1D"/>
    <w:rsid w:val="00D9119F"/>
    <w:rsid w:val="00D913F9"/>
    <w:rsid w:val="00D91407"/>
    <w:rsid w:val="00D91627"/>
    <w:rsid w:val="00D91673"/>
    <w:rsid w:val="00D91688"/>
    <w:rsid w:val="00D9182C"/>
    <w:rsid w:val="00D9199C"/>
    <w:rsid w:val="00D91B5D"/>
    <w:rsid w:val="00D9266D"/>
    <w:rsid w:val="00D92A8D"/>
    <w:rsid w:val="00D92B0D"/>
    <w:rsid w:val="00D92DFB"/>
    <w:rsid w:val="00D9334C"/>
    <w:rsid w:val="00D9339A"/>
    <w:rsid w:val="00D939A2"/>
    <w:rsid w:val="00D93F28"/>
    <w:rsid w:val="00D9421D"/>
    <w:rsid w:val="00D94407"/>
    <w:rsid w:val="00D94504"/>
    <w:rsid w:val="00D94A4E"/>
    <w:rsid w:val="00D94CCA"/>
    <w:rsid w:val="00D94CDD"/>
    <w:rsid w:val="00D94F1C"/>
    <w:rsid w:val="00D95097"/>
    <w:rsid w:val="00D95408"/>
    <w:rsid w:val="00D958A6"/>
    <w:rsid w:val="00D959B1"/>
    <w:rsid w:val="00D95BBA"/>
    <w:rsid w:val="00D95D25"/>
    <w:rsid w:val="00D95F73"/>
    <w:rsid w:val="00D960DA"/>
    <w:rsid w:val="00D964CC"/>
    <w:rsid w:val="00D968E8"/>
    <w:rsid w:val="00D96D9A"/>
    <w:rsid w:val="00D96FD9"/>
    <w:rsid w:val="00D9714E"/>
    <w:rsid w:val="00D9786A"/>
    <w:rsid w:val="00D978BA"/>
    <w:rsid w:val="00D97F3C"/>
    <w:rsid w:val="00DA05CC"/>
    <w:rsid w:val="00DA05F2"/>
    <w:rsid w:val="00DA07B1"/>
    <w:rsid w:val="00DA0E69"/>
    <w:rsid w:val="00DA11B9"/>
    <w:rsid w:val="00DA125D"/>
    <w:rsid w:val="00DA1455"/>
    <w:rsid w:val="00DA1806"/>
    <w:rsid w:val="00DA1F59"/>
    <w:rsid w:val="00DA1F8B"/>
    <w:rsid w:val="00DA2397"/>
    <w:rsid w:val="00DA2A70"/>
    <w:rsid w:val="00DA2BE4"/>
    <w:rsid w:val="00DA2BF4"/>
    <w:rsid w:val="00DA2D56"/>
    <w:rsid w:val="00DA2DAC"/>
    <w:rsid w:val="00DA2F77"/>
    <w:rsid w:val="00DA3439"/>
    <w:rsid w:val="00DA35A1"/>
    <w:rsid w:val="00DA3783"/>
    <w:rsid w:val="00DA37D8"/>
    <w:rsid w:val="00DA3966"/>
    <w:rsid w:val="00DA3D70"/>
    <w:rsid w:val="00DA3D77"/>
    <w:rsid w:val="00DA3DAE"/>
    <w:rsid w:val="00DA3E5E"/>
    <w:rsid w:val="00DA3E77"/>
    <w:rsid w:val="00DA409F"/>
    <w:rsid w:val="00DA48C4"/>
    <w:rsid w:val="00DA48D6"/>
    <w:rsid w:val="00DA4A94"/>
    <w:rsid w:val="00DA5090"/>
    <w:rsid w:val="00DA52FD"/>
    <w:rsid w:val="00DA564E"/>
    <w:rsid w:val="00DA5954"/>
    <w:rsid w:val="00DA5BED"/>
    <w:rsid w:val="00DA5CB3"/>
    <w:rsid w:val="00DA5DA6"/>
    <w:rsid w:val="00DA5DFA"/>
    <w:rsid w:val="00DA606B"/>
    <w:rsid w:val="00DA623F"/>
    <w:rsid w:val="00DA6377"/>
    <w:rsid w:val="00DA6499"/>
    <w:rsid w:val="00DA6518"/>
    <w:rsid w:val="00DA65BD"/>
    <w:rsid w:val="00DA69AA"/>
    <w:rsid w:val="00DA6ABC"/>
    <w:rsid w:val="00DA6B52"/>
    <w:rsid w:val="00DA6BF5"/>
    <w:rsid w:val="00DA6E13"/>
    <w:rsid w:val="00DA719D"/>
    <w:rsid w:val="00DA72C5"/>
    <w:rsid w:val="00DA7415"/>
    <w:rsid w:val="00DB0626"/>
    <w:rsid w:val="00DB07AE"/>
    <w:rsid w:val="00DB08C6"/>
    <w:rsid w:val="00DB0A3F"/>
    <w:rsid w:val="00DB0DE3"/>
    <w:rsid w:val="00DB163B"/>
    <w:rsid w:val="00DB1757"/>
    <w:rsid w:val="00DB17E9"/>
    <w:rsid w:val="00DB1AA8"/>
    <w:rsid w:val="00DB1C6B"/>
    <w:rsid w:val="00DB1F5E"/>
    <w:rsid w:val="00DB2070"/>
    <w:rsid w:val="00DB20BF"/>
    <w:rsid w:val="00DB24A6"/>
    <w:rsid w:val="00DB2712"/>
    <w:rsid w:val="00DB29BD"/>
    <w:rsid w:val="00DB2ADC"/>
    <w:rsid w:val="00DB2C95"/>
    <w:rsid w:val="00DB3691"/>
    <w:rsid w:val="00DB38FB"/>
    <w:rsid w:val="00DB3C05"/>
    <w:rsid w:val="00DB3DFA"/>
    <w:rsid w:val="00DB3EE5"/>
    <w:rsid w:val="00DB447D"/>
    <w:rsid w:val="00DB44B7"/>
    <w:rsid w:val="00DB45AE"/>
    <w:rsid w:val="00DB462C"/>
    <w:rsid w:val="00DB504D"/>
    <w:rsid w:val="00DB5115"/>
    <w:rsid w:val="00DB53CD"/>
    <w:rsid w:val="00DB552C"/>
    <w:rsid w:val="00DB5560"/>
    <w:rsid w:val="00DB591B"/>
    <w:rsid w:val="00DB6145"/>
    <w:rsid w:val="00DB65F9"/>
    <w:rsid w:val="00DB670B"/>
    <w:rsid w:val="00DB69B8"/>
    <w:rsid w:val="00DB6CB3"/>
    <w:rsid w:val="00DB725E"/>
    <w:rsid w:val="00DB7274"/>
    <w:rsid w:val="00DB7493"/>
    <w:rsid w:val="00DB753F"/>
    <w:rsid w:val="00DB78BA"/>
    <w:rsid w:val="00DB7BE8"/>
    <w:rsid w:val="00DB7D61"/>
    <w:rsid w:val="00DB7E1E"/>
    <w:rsid w:val="00DC014A"/>
    <w:rsid w:val="00DC0178"/>
    <w:rsid w:val="00DC0300"/>
    <w:rsid w:val="00DC0337"/>
    <w:rsid w:val="00DC0344"/>
    <w:rsid w:val="00DC0397"/>
    <w:rsid w:val="00DC0546"/>
    <w:rsid w:val="00DC0888"/>
    <w:rsid w:val="00DC0E13"/>
    <w:rsid w:val="00DC142C"/>
    <w:rsid w:val="00DC147F"/>
    <w:rsid w:val="00DC1660"/>
    <w:rsid w:val="00DC1695"/>
    <w:rsid w:val="00DC1793"/>
    <w:rsid w:val="00DC17A7"/>
    <w:rsid w:val="00DC1A8D"/>
    <w:rsid w:val="00DC1AD5"/>
    <w:rsid w:val="00DC1B08"/>
    <w:rsid w:val="00DC21CC"/>
    <w:rsid w:val="00DC22A5"/>
    <w:rsid w:val="00DC258B"/>
    <w:rsid w:val="00DC26F9"/>
    <w:rsid w:val="00DC289C"/>
    <w:rsid w:val="00DC2B81"/>
    <w:rsid w:val="00DC2BC6"/>
    <w:rsid w:val="00DC2C27"/>
    <w:rsid w:val="00DC2C63"/>
    <w:rsid w:val="00DC30F2"/>
    <w:rsid w:val="00DC32A6"/>
    <w:rsid w:val="00DC34AB"/>
    <w:rsid w:val="00DC3662"/>
    <w:rsid w:val="00DC371D"/>
    <w:rsid w:val="00DC3884"/>
    <w:rsid w:val="00DC3B24"/>
    <w:rsid w:val="00DC3CD8"/>
    <w:rsid w:val="00DC455D"/>
    <w:rsid w:val="00DC465D"/>
    <w:rsid w:val="00DC472B"/>
    <w:rsid w:val="00DC48BB"/>
    <w:rsid w:val="00DC4AB9"/>
    <w:rsid w:val="00DC4C85"/>
    <w:rsid w:val="00DC503C"/>
    <w:rsid w:val="00DC50CD"/>
    <w:rsid w:val="00DC53E8"/>
    <w:rsid w:val="00DC53FC"/>
    <w:rsid w:val="00DC56F1"/>
    <w:rsid w:val="00DC570F"/>
    <w:rsid w:val="00DC586D"/>
    <w:rsid w:val="00DC5C27"/>
    <w:rsid w:val="00DC5D1C"/>
    <w:rsid w:val="00DC60C4"/>
    <w:rsid w:val="00DC61F7"/>
    <w:rsid w:val="00DC64A9"/>
    <w:rsid w:val="00DC67A8"/>
    <w:rsid w:val="00DC67AA"/>
    <w:rsid w:val="00DC6A96"/>
    <w:rsid w:val="00DC6B84"/>
    <w:rsid w:val="00DC6CAA"/>
    <w:rsid w:val="00DC6D6B"/>
    <w:rsid w:val="00DC70E4"/>
    <w:rsid w:val="00DC731F"/>
    <w:rsid w:val="00DC739D"/>
    <w:rsid w:val="00DC7493"/>
    <w:rsid w:val="00DC7494"/>
    <w:rsid w:val="00DC7876"/>
    <w:rsid w:val="00DC7A76"/>
    <w:rsid w:val="00DC7D8C"/>
    <w:rsid w:val="00DD0305"/>
    <w:rsid w:val="00DD0362"/>
    <w:rsid w:val="00DD03AE"/>
    <w:rsid w:val="00DD05B0"/>
    <w:rsid w:val="00DD0A31"/>
    <w:rsid w:val="00DD0A82"/>
    <w:rsid w:val="00DD0EEF"/>
    <w:rsid w:val="00DD104B"/>
    <w:rsid w:val="00DD147A"/>
    <w:rsid w:val="00DD157C"/>
    <w:rsid w:val="00DD16A7"/>
    <w:rsid w:val="00DD171E"/>
    <w:rsid w:val="00DD1B10"/>
    <w:rsid w:val="00DD1B29"/>
    <w:rsid w:val="00DD1CCC"/>
    <w:rsid w:val="00DD1DC6"/>
    <w:rsid w:val="00DD202B"/>
    <w:rsid w:val="00DD237B"/>
    <w:rsid w:val="00DD2616"/>
    <w:rsid w:val="00DD268F"/>
    <w:rsid w:val="00DD2B4C"/>
    <w:rsid w:val="00DD2DB0"/>
    <w:rsid w:val="00DD2EE4"/>
    <w:rsid w:val="00DD3212"/>
    <w:rsid w:val="00DD378D"/>
    <w:rsid w:val="00DD3E83"/>
    <w:rsid w:val="00DD45BD"/>
    <w:rsid w:val="00DD49D7"/>
    <w:rsid w:val="00DD49DC"/>
    <w:rsid w:val="00DD4A04"/>
    <w:rsid w:val="00DD4D68"/>
    <w:rsid w:val="00DD4EC1"/>
    <w:rsid w:val="00DD52DC"/>
    <w:rsid w:val="00DD5557"/>
    <w:rsid w:val="00DD5F5F"/>
    <w:rsid w:val="00DD6018"/>
    <w:rsid w:val="00DD6144"/>
    <w:rsid w:val="00DD6367"/>
    <w:rsid w:val="00DD646B"/>
    <w:rsid w:val="00DD6514"/>
    <w:rsid w:val="00DD6599"/>
    <w:rsid w:val="00DD65EB"/>
    <w:rsid w:val="00DD662F"/>
    <w:rsid w:val="00DD67C5"/>
    <w:rsid w:val="00DD68F7"/>
    <w:rsid w:val="00DD6BE8"/>
    <w:rsid w:val="00DD6C5D"/>
    <w:rsid w:val="00DD6D56"/>
    <w:rsid w:val="00DD6EB0"/>
    <w:rsid w:val="00DD6ECD"/>
    <w:rsid w:val="00DD72A6"/>
    <w:rsid w:val="00DD777B"/>
    <w:rsid w:val="00DD7C78"/>
    <w:rsid w:val="00DD7DD9"/>
    <w:rsid w:val="00DD7F78"/>
    <w:rsid w:val="00DE01C0"/>
    <w:rsid w:val="00DE0270"/>
    <w:rsid w:val="00DE0A86"/>
    <w:rsid w:val="00DE0A91"/>
    <w:rsid w:val="00DE0E55"/>
    <w:rsid w:val="00DE0F9B"/>
    <w:rsid w:val="00DE10FF"/>
    <w:rsid w:val="00DE177C"/>
    <w:rsid w:val="00DE18FB"/>
    <w:rsid w:val="00DE1CAE"/>
    <w:rsid w:val="00DE2398"/>
    <w:rsid w:val="00DE241F"/>
    <w:rsid w:val="00DE287A"/>
    <w:rsid w:val="00DE28E7"/>
    <w:rsid w:val="00DE2930"/>
    <w:rsid w:val="00DE2969"/>
    <w:rsid w:val="00DE2C78"/>
    <w:rsid w:val="00DE2E5D"/>
    <w:rsid w:val="00DE2EFA"/>
    <w:rsid w:val="00DE2F37"/>
    <w:rsid w:val="00DE307D"/>
    <w:rsid w:val="00DE310E"/>
    <w:rsid w:val="00DE3352"/>
    <w:rsid w:val="00DE3562"/>
    <w:rsid w:val="00DE3838"/>
    <w:rsid w:val="00DE3B8E"/>
    <w:rsid w:val="00DE3E91"/>
    <w:rsid w:val="00DE428E"/>
    <w:rsid w:val="00DE469A"/>
    <w:rsid w:val="00DE48B9"/>
    <w:rsid w:val="00DE4DF4"/>
    <w:rsid w:val="00DE4ED5"/>
    <w:rsid w:val="00DE526C"/>
    <w:rsid w:val="00DE53FA"/>
    <w:rsid w:val="00DE5453"/>
    <w:rsid w:val="00DE5B8B"/>
    <w:rsid w:val="00DE5E56"/>
    <w:rsid w:val="00DE603F"/>
    <w:rsid w:val="00DE65AE"/>
    <w:rsid w:val="00DE6727"/>
    <w:rsid w:val="00DE672F"/>
    <w:rsid w:val="00DE6B25"/>
    <w:rsid w:val="00DE6C9B"/>
    <w:rsid w:val="00DE6E34"/>
    <w:rsid w:val="00DE7283"/>
    <w:rsid w:val="00DE72DF"/>
    <w:rsid w:val="00DE7352"/>
    <w:rsid w:val="00DE7633"/>
    <w:rsid w:val="00DE7635"/>
    <w:rsid w:val="00DE7B64"/>
    <w:rsid w:val="00DE7EB1"/>
    <w:rsid w:val="00DF03AF"/>
    <w:rsid w:val="00DF0D8C"/>
    <w:rsid w:val="00DF14D4"/>
    <w:rsid w:val="00DF15BA"/>
    <w:rsid w:val="00DF16D6"/>
    <w:rsid w:val="00DF1822"/>
    <w:rsid w:val="00DF1A29"/>
    <w:rsid w:val="00DF1C64"/>
    <w:rsid w:val="00DF1CD1"/>
    <w:rsid w:val="00DF22F2"/>
    <w:rsid w:val="00DF2466"/>
    <w:rsid w:val="00DF248B"/>
    <w:rsid w:val="00DF2750"/>
    <w:rsid w:val="00DF2779"/>
    <w:rsid w:val="00DF27D2"/>
    <w:rsid w:val="00DF295C"/>
    <w:rsid w:val="00DF2DC3"/>
    <w:rsid w:val="00DF2EC0"/>
    <w:rsid w:val="00DF360C"/>
    <w:rsid w:val="00DF3789"/>
    <w:rsid w:val="00DF389C"/>
    <w:rsid w:val="00DF39FB"/>
    <w:rsid w:val="00DF3C0C"/>
    <w:rsid w:val="00DF3C45"/>
    <w:rsid w:val="00DF403C"/>
    <w:rsid w:val="00DF4040"/>
    <w:rsid w:val="00DF41D7"/>
    <w:rsid w:val="00DF41F3"/>
    <w:rsid w:val="00DF4312"/>
    <w:rsid w:val="00DF458B"/>
    <w:rsid w:val="00DF45BA"/>
    <w:rsid w:val="00DF47A9"/>
    <w:rsid w:val="00DF48C9"/>
    <w:rsid w:val="00DF4905"/>
    <w:rsid w:val="00DF49D8"/>
    <w:rsid w:val="00DF4B83"/>
    <w:rsid w:val="00DF4D16"/>
    <w:rsid w:val="00DF4DF0"/>
    <w:rsid w:val="00DF525C"/>
    <w:rsid w:val="00DF54D7"/>
    <w:rsid w:val="00DF5607"/>
    <w:rsid w:val="00DF5765"/>
    <w:rsid w:val="00DF58F8"/>
    <w:rsid w:val="00DF5C0B"/>
    <w:rsid w:val="00DF6265"/>
    <w:rsid w:val="00DF6323"/>
    <w:rsid w:val="00DF673B"/>
    <w:rsid w:val="00DF67D2"/>
    <w:rsid w:val="00DF67FA"/>
    <w:rsid w:val="00DF6B57"/>
    <w:rsid w:val="00DF7112"/>
    <w:rsid w:val="00DF7277"/>
    <w:rsid w:val="00DF7798"/>
    <w:rsid w:val="00DF7C11"/>
    <w:rsid w:val="00DF7F59"/>
    <w:rsid w:val="00E000DA"/>
    <w:rsid w:val="00E0012F"/>
    <w:rsid w:val="00E0093E"/>
    <w:rsid w:val="00E00DDA"/>
    <w:rsid w:val="00E00F8B"/>
    <w:rsid w:val="00E01158"/>
    <w:rsid w:val="00E01448"/>
    <w:rsid w:val="00E01617"/>
    <w:rsid w:val="00E01D90"/>
    <w:rsid w:val="00E01F1A"/>
    <w:rsid w:val="00E01F33"/>
    <w:rsid w:val="00E025C0"/>
    <w:rsid w:val="00E02B2A"/>
    <w:rsid w:val="00E02B3C"/>
    <w:rsid w:val="00E02F14"/>
    <w:rsid w:val="00E0321A"/>
    <w:rsid w:val="00E03265"/>
    <w:rsid w:val="00E033B1"/>
    <w:rsid w:val="00E034FC"/>
    <w:rsid w:val="00E035BD"/>
    <w:rsid w:val="00E0373F"/>
    <w:rsid w:val="00E037F6"/>
    <w:rsid w:val="00E03BC4"/>
    <w:rsid w:val="00E03CBF"/>
    <w:rsid w:val="00E03F01"/>
    <w:rsid w:val="00E04316"/>
    <w:rsid w:val="00E0444B"/>
    <w:rsid w:val="00E0445C"/>
    <w:rsid w:val="00E0468B"/>
    <w:rsid w:val="00E0478F"/>
    <w:rsid w:val="00E04A29"/>
    <w:rsid w:val="00E04F8F"/>
    <w:rsid w:val="00E04FDF"/>
    <w:rsid w:val="00E050ED"/>
    <w:rsid w:val="00E05124"/>
    <w:rsid w:val="00E0531C"/>
    <w:rsid w:val="00E053D6"/>
    <w:rsid w:val="00E05542"/>
    <w:rsid w:val="00E05727"/>
    <w:rsid w:val="00E06C3F"/>
    <w:rsid w:val="00E07558"/>
    <w:rsid w:val="00E07769"/>
    <w:rsid w:val="00E07CCC"/>
    <w:rsid w:val="00E07D49"/>
    <w:rsid w:val="00E07DE4"/>
    <w:rsid w:val="00E07DFC"/>
    <w:rsid w:val="00E101A9"/>
    <w:rsid w:val="00E105C0"/>
    <w:rsid w:val="00E1082D"/>
    <w:rsid w:val="00E10A0F"/>
    <w:rsid w:val="00E10A94"/>
    <w:rsid w:val="00E10B12"/>
    <w:rsid w:val="00E10CCD"/>
    <w:rsid w:val="00E10D78"/>
    <w:rsid w:val="00E10DDF"/>
    <w:rsid w:val="00E10DE1"/>
    <w:rsid w:val="00E11050"/>
    <w:rsid w:val="00E112A2"/>
    <w:rsid w:val="00E11330"/>
    <w:rsid w:val="00E115AC"/>
    <w:rsid w:val="00E1161E"/>
    <w:rsid w:val="00E1180A"/>
    <w:rsid w:val="00E11BD9"/>
    <w:rsid w:val="00E11C1F"/>
    <w:rsid w:val="00E11CA9"/>
    <w:rsid w:val="00E11D9D"/>
    <w:rsid w:val="00E12032"/>
    <w:rsid w:val="00E1207A"/>
    <w:rsid w:val="00E1233E"/>
    <w:rsid w:val="00E12790"/>
    <w:rsid w:val="00E1294E"/>
    <w:rsid w:val="00E12A88"/>
    <w:rsid w:val="00E1348B"/>
    <w:rsid w:val="00E13639"/>
    <w:rsid w:val="00E13701"/>
    <w:rsid w:val="00E13B68"/>
    <w:rsid w:val="00E13BD3"/>
    <w:rsid w:val="00E14085"/>
    <w:rsid w:val="00E14278"/>
    <w:rsid w:val="00E14479"/>
    <w:rsid w:val="00E1448C"/>
    <w:rsid w:val="00E1452D"/>
    <w:rsid w:val="00E145F0"/>
    <w:rsid w:val="00E14A9E"/>
    <w:rsid w:val="00E14C21"/>
    <w:rsid w:val="00E14DA0"/>
    <w:rsid w:val="00E14EEF"/>
    <w:rsid w:val="00E1512B"/>
    <w:rsid w:val="00E15622"/>
    <w:rsid w:val="00E15B2A"/>
    <w:rsid w:val="00E15BCD"/>
    <w:rsid w:val="00E15BD7"/>
    <w:rsid w:val="00E15FE7"/>
    <w:rsid w:val="00E16350"/>
    <w:rsid w:val="00E1657D"/>
    <w:rsid w:val="00E16586"/>
    <w:rsid w:val="00E166AA"/>
    <w:rsid w:val="00E16B48"/>
    <w:rsid w:val="00E16C6B"/>
    <w:rsid w:val="00E16CF4"/>
    <w:rsid w:val="00E16DE6"/>
    <w:rsid w:val="00E172D2"/>
    <w:rsid w:val="00E173B4"/>
    <w:rsid w:val="00E175E8"/>
    <w:rsid w:val="00E17637"/>
    <w:rsid w:val="00E17826"/>
    <w:rsid w:val="00E1784E"/>
    <w:rsid w:val="00E17D33"/>
    <w:rsid w:val="00E17F9F"/>
    <w:rsid w:val="00E20358"/>
    <w:rsid w:val="00E203A7"/>
    <w:rsid w:val="00E2057B"/>
    <w:rsid w:val="00E20734"/>
    <w:rsid w:val="00E209F1"/>
    <w:rsid w:val="00E2110C"/>
    <w:rsid w:val="00E21110"/>
    <w:rsid w:val="00E21301"/>
    <w:rsid w:val="00E216EE"/>
    <w:rsid w:val="00E21901"/>
    <w:rsid w:val="00E21C36"/>
    <w:rsid w:val="00E21CC0"/>
    <w:rsid w:val="00E2204D"/>
    <w:rsid w:val="00E220BA"/>
    <w:rsid w:val="00E227FB"/>
    <w:rsid w:val="00E22848"/>
    <w:rsid w:val="00E22EA5"/>
    <w:rsid w:val="00E2321A"/>
    <w:rsid w:val="00E2330D"/>
    <w:rsid w:val="00E23868"/>
    <w:rsid w:val="00E23888"/>
    <w:rsid w:val="00E23970"/>
    <w:rsid w:val="00E23C8A"/>
    <w:rsid w:val="00E23D48"/>
    <w:rsid w:val="00E23F52"/>
    <w:rsid w:val="00E2426E"/>
    <w:rsid w:val="00E24488"/>
    <w:rsid w:val="00E245C8"/>
    <w:rsid w:val="00E24827"/>
    <w:rsid w:val="00E248CF"/>
    <w:rsid w:val="00E24FAA"/>
    <w:rsid w:val="00E25023"/>
    <w:rsid w:val="00E250E7"/>
    <w:rsid w:val="00E253DC"/>
    <w:rsid w:val="00E2566F"/>
    <w:rsid w:val="00E2573A"/>
    <w:rsid w:val="00E2573D"/>
    <w:rsid w:val="00E257D0"/>
    <w:rsid w:val="00E25832"/>
    <w:rsid w:val="00E25A5E"/>
    <w:rsid w:val="00E25FD1"/>
    <w:rsid w:val="00E26000"/>
    <w:rsid w:val="00E26278"/>
    <w:rsid w:val="00E2634D"/>
    <w:rsid w:val="00E2659E"/>
    <w:rsid w:val="00E2667F"/>
    <w:rsid w:val="00E269B7"/>
    <w:rsid w:val="00E26A71"/>
    <w:rsid w:val="00E26D4A"/>
    <w:rsid w:val="00E26E95"/>
    <w:rsid w:val="00E26F77"/>
    <w:rsid w:val="00E27161"/>
    <w:rsid w:val="00E272B0"/>
    <w:rsid w:val="00E274EC"/>
    <w:rsid w:val="00E27656"/>
    <w:rsid w:val="00E2780D"/>
    <w:rsid w:val="00E27B78"/>
    <w:rsid w:val="00E27EAD"/>
    <w:rsid w:val="00E27F2D"/>
    <w:rsid w:val="00E30333"/>
    <w:rsid w:val="00E303DF"/>
    <w:rsid w:val="00E30613"/>
    <w:rsid w:val="00E307AA"/>
    <w:rsid w:val="00E307ED"/>
    <w:rsid w:val="00E308DF"/>
    <w:rsid w:val="00E30A31"/>
    <w:rsid w:val="00E30ADF"/>
    <w:rsid w:val="00E30AE4"/>
    <w:rsid w:val="00E30D1F"/>
    <w:rsid w:val="00E30DEC"/>
    <w:rsid w:val="00E3110A"/>
    <w:rsid w:val="00E3119D"/>
    <w:rsid w:val="00E311B0"/>
    <w:rsid w:val="00E311C9"/>
    <w:rsid w:val="00E31A7A"/>
    <w:rsid w:val="00E31AC1"/>
    <w:rsid w:val="00E31C5D"/>
    <w:rsid w:val="00E31D11"/>
    <w:rsid w:val="00E31FC0"/>
    <w:rsid w:val="00E32189"/>
    <w:rsid w:val="00E32502"/>
    <w:rsid w:val="00E32545"/>
    <w:rsid w:val="00E327D5"/>
    <w:rsid w:val="00E3317C"/>
    <w:rsid w:val="00E33290"/>
    <w:rsid w:val="00E33934"/>
    <w:rsid w:val="00E33B6F"/>
    <w:rsid w:val="00E33B94"/>
    <w:rsid w:val="00E33C9E"/>
    <w:rsid w:val="00E33D48"/>
    <w:rsid w:val="00E3417D"/>
    <w:rsid w:val="00E34246"/>
    <w:rsid w:val="00E342B7"/>
    <w:rsid w:val="00E342CA"/>
    <w:rsid w:val="00E3471D"/>
    <w:rsid w:val="00E34B02"/>
    <w:rsid w:val="00E34D33"/>
    <w:rsid w:val="00E35863"/>
    <w:rsid w:val="00E35A77"/>
    <w:rsid w:val="00E35C84"/>
    <w:rsid w:val="00E35CBB"/>
    <w:rsid w:val="00E35E7E"/>
    <w:rsid w:val="00E35EEB"/>
    <w:rsid w:val="00E35F76"/>
    <w:rsid w:val="00E362E5"/>
    <w:rsid w:val="00E36450"/>
    <w:rsid w:val="00E36C69"/>
    <w:rsid w:val="00E36D69"/>
    <w:rsid w:val="00E36D6B"/>
    <w:rsid w:val="00E36DDC"/>
    <w:rsid w:val="00E374CF"/>
    <w:rsid w:val="00E37697"/>
    <w:rsid w:val="00E37788"/>
    <w:rsid w:val="00E37813"/>
    <w:rsid w:val="00E378A3"/>
    <w:rsid w:val="00E37B01"/>
    <w:rsid w:val="00E37C9D"/>
    <w:rsid w:val="00E37D06"/>
    <w:rsid w:val="00E37DB6"/>
    <w:rsid w:val="00E4044B"/>
    <w:rsid w:val="00E40508"/>
    <w:rsid w:val="00E40615"/>
    <w:rsid w:val="00E40810"/>
    <w:rsid w:val="00E40957"/>
    <w:rsid w:val="00E40A87"/>
    <w:rsid w:val="00E40AFE"/>
    <w:rsid w:val="00E40B20"/>
    <w:rsid w:val="00E40F7D"/>
    <w:rsid w:val="00E41121"/>
    <w:rsid w:val="00E4124F"/>
    <w:rsid w:val="00E41306"/>
    <w:rsid w:val="00E4192E"/>
    <w:rsid w:val="00E419AD"/>
    <w:rsid w:val="00E41B64"/>
    <w:rsid w:val="00E41BB6"/>
    <w:rsid w:val="00E41F88"/>
    <w:rsid w:val="00E41F96"/>
    <w:rsid w:val="00E422F1"/>
    <w:rsid w:val="00E424BF"/>
    <w:rsid w:val="00E42994"/>
    <w:rsid w:val="00E42FBD"/>
    <w:rsid w:val="00E43025"/>
    <w:rsid w:val="00E4303C"/>
    <w:rsid w:val="00E43613"/>
    <w:rsid w:val="00E43676"/>
    <w:rsid w:val="00E437F0"/>
    <w:rsid w:val="00E43CE8"/>
    <w:rsid w:val="00E442BB"/>
    <w:rsid w:val="00E44483"/>
    <w:rsid w:val="00E44A4F"/>
    <w:rsid w:val="00E44B88"/>
    <w:rsid w:val="00E45193"/>
    <w:rsid w:val="00E452A8"/>
    <w:rsid w:val="00E4540F"/>
    <w:rsid w:val="00E4587F"/>
    <w:rsid w:val="00E45AD1"/>
    <w:rsid w:val="00E45D7C"/>
    <w:rsid w:val="00E45D91"/>
    <w:rsid w:val="00E45F6C"/>
    <w:rsid w:val="00E46208"/>
    <w:rsid w:val="00E4622D"/>
    <w:rsid w:val="00E462B6"/>
    <w:rsid w:val="00E464F8"/>
    <w:rsid w:val="00E46660"/>
    <w:rsid w:val="00E467C5"/>
    <w:rsid w:val="00E468A5"/>
    <w:rsid w:val="00E46EEA"/>
    <w:rsid w:val="00E46F64"/>
    <w:rsid w:val="00E46FC5"/>
    <w:rsid w:val="00E47306"/>
    <w:rsid w:val="00E474E6"/>
    <w:rsid w:val="00E47585"/>
    <w:rsid w:val="00E4791C"/>
    <w:rsid w:val="00E47BDE"/>
    <w:rsid w:val="00E50D07"/>
    <w:rsid w:val="00E51203"/>
    <w:rsid w:val="00E51233"/>
    <w:rsid w:val="00E5127F"/>
    <w:rsid w:val="00E5129B"/>
    <w:rsid w:val="00E51354"/>
    <w:rsid w:val="00E515A1"/>
    <w:rsid w:val="00E51768"/>
    <w:rsid w:val="00E518F9"/>
    <w:rsid w:val="00E51B96"/>
    <w:rsid w:val="00E51BE2"/>
    <w:rsid w:val="00E51CAF"/>
    <w:rsid w:val="00E5233B"/>
    <w:rsid w:val="00E52540"/>
    <w:rsid w:val="00E528CA"/>
    <w:rsid w:val="00E52A98"/>
    <w:rsid w:val="00E52D0D"/>
    <w:rsid w:val="00E52DA2"/>
    <w:rsid w:val="00E53647"/>
    <w:rsid w:val="00E53727"/>
    <w:rsid w:val="00E5386C"/>
    <w:rsid w:val="00E53B27"/>
    <w:rsid w:val="00E53EBF"/>
    <w:rsid w:val="00E540E4"/>
    <w:rsid w:val="00E5413F"/>
    <w:rsid w:val="00E546B4"/>
    <w:rsid w:val="00E548BF"/>
    <w:rsid w:val="00E551C6"/>
    <w:rsid w:val="00E55225"/>
    <w:rsid w:val="00E55385"/>
    <w:rsid w:val="00E5581F"/>
    <w:rsid w:val="00E560E8"/>
    <w:rsid w:val="00E56143"/>
    <w:rsid w:val="00E56582"/>
    <w:rsid w:val="00E5662C"/>
    <w:rsid w:val="00E56AD7"/>
    <w:rsid w:val="00E56F13"/>
    <w:rsid w:val="00E56F25"/>
    <w:rsid w:val="00E57598"/>
    <w:rsid w:val="00E57602"/>
    <w:rsid w:val="00E578C6"/>
    <w:rsid w:val="00E5797E"/>
    <w:rsid w:val="00E57A32"/>
    <w:rsid w:val="00E57A89"/>
    <w:rsid w:val="00E57AEB"/>
    <w:rsid w:val="00E57B8B"/>
    <w:rsid w:val="00E57CD2"/>
    <w:rsid w:val="00E57DB1"/>
    <w:rsid w:val="00E57F51"/>
    <w:rsid w:val="00E6021D"/>
    <w:rsid w:val="00E60672"/>
    <w:rsid w:val="00E606B0"/>
    <w:rsid w:val="00E6077E"/>
    <w:rsid w:val="00E60977"/>
    <w:rsid w:val="00E609BE"/>
    <w:rsid w:val="00E60F3E"/>
    <w:rsid w:val="00E60FF9"/>
    <w:rsid w:val="00E61129"/>
    <w:rsid w:val="00E612F6"/>
    <w:rsid w:val="00E615C4"/>
    <w:rsid w:val="00E61966"/>
    <w:rsid w:val="00E61AAC"/>
    <w:rsid w:val="00E62245"/>
    <w:rsid w:val="00E622B8"/>
    <w:rsid w:val="00E62926"/>
    <w:rsid w:val="00E6296C"/>
    <w:rsid w:val="00E62A25"/>
    <w:rsid w:val="00E62B7E"/>
    <w:rsid w:val="00E632C7"/>
    <w:rsid w:val="00E639E9"/>
    <w:rsid w:val="00E63BE7"/>
    <w:rsid w:val="00E63C51"/>
    <w:rsid w:val="00E63D48"/>
    <w:rsid w:val="00E63D66"/>
    <w:rsid w:val="00E63E75"/>
    <w:rsid w:val="00E64052"/>
    <w:rsid w:val="00E643F5"/>
    <w:rsid w:val="00E6445C"/>
    <w:rsid w:val="00E644E1"/>
    <w:rsid w:val="00E649B4"/>
    <w:rsid w:val="00E649CA"/>
    <w:rsid w:val="00E64A93"/>
    <w:rsid w:val="00E64B68"/>
    <w:rsid w:val="00E652CC"/>
    <w:rsid w:val="00E6591B"/>
    <w:rsid w:val="00E65A3F"/>
    <w:rsid w:val="00E65D0B"/>
    <w:rsid w:val="00E65F2E"/>
    <w:rsid w:val="00E6631D"/>
    <w:rsid w:val="00E66618"/>
    <w:rsid w:val="00E66873"/>
    <w:rsid w:val="00E6691C"/>
    <w:rsid w:val="00E66CF5"/>
    <w:rsid w:val="00E66F1D"/>
    <w:rsid w:val="00E67495"/>
    <w:rsid w:val="00E6793F"/>
    <w:rsid w:val="00E67B02"/>
    <w:rsid w:val="00E67B4D"/>
    <w:rsid w:val="00E67E2E"/>
    <w:rsid w:val="00E70045"/>
    <w:rsid w:val="00E70057"/>
    <w:rsid w:val="00E701A7"/>
    <w:rsid w:val="00E7023A"/>
    <w:rsid w:val="00E7023F"/>
    <w:rsid w:val="00E70339"/>
    <w:rsid w:val="00E70701"/>
    <w:rsid w:val="00E70809"/>
    <w:rsid w:val="00E70912"/>
    <w:rsid w:val="00E7092F"/>
    <w:rsid w:val="00E70A1D"/>
    <w:rsid w:val="00E70E36"/>
    <w:rsid w:val="00E70ECC"/>
    <w:rsid w:val="00E70F10"/>
    <w:rsid w:val="00E710D2"/>
    <w:rsid w:val="00E712D3"/>
    <w:rsid w:val="00E7152B"/>
    <w:rsid w:val="00E7158D"/>
    <w:rsid w:val="00E718DB"/>
    <w:rsid w:val="00E7192A"/>
    <w:rsid w:val="00E7208A"/>
    <w:rsid w:val="00E72197"/>
    <w:rsid w:val="00E72325"/>
    <w:rsid w:val="00E724F8"/>
    <w:rsid w:val="00E725AF"/>
    <w:rsid w:val="00E726B6"/>
    <w:rsid w:val="00E72922"/>
    <w:rsid w:val="00E72A44"/>
    <w:rsid w:val="00E73043"/>
    <w:rsid w:val="00E73082"/>
    <w:rsid w:val="00E73310"/>
    <w:rsid w:val="00E7356B"/>
    <w:rsid w:val="00E73BB2"/>
    <w:rsid w:val="00E73D58"/>
    <w:rsid w:val="00E73ED0"/>
    <w:rsid w:val="00E74087"/>
    <w:rsid w:val="00E74462"/>
    <w:rsid w:val="00E745C1"/>
    <w:rsid w:val="00E74666"/>
    <w:rsid w:val="00E7496F"/>
    <w:rsid w:val="00E74C50"/>
    <w:rsid w:val="00E74CF1"/>
    <w:rsid w:val="00E74E56"/>
    <w:rsid w:val="00E75A4A"/>
    <w:rsid w:val="00E75B0B"/>
    <w:rsid w:val="00E762BB"/>
    <w:rsid w:val="00E76450"/>
    <w:rsid w:val="00E7690F"/>
    <w:rsid w:val="00E76F63"/>
    <w:rsid w:val="00E7728A"/>
    <w:rsid w:val="00E77881"/>
    <w:rsid w:val="00E77B78"/>
    <w:rsid w:val="00E77C48"/>
    <w:rsid w:val="00E77C8B"/>
    <w:rsid w:val="00E803BA"/>
    <w:rsid w:val="00E803EC"/>
    <w:rsid w:val="00E8053A"/>
    <w:rsid w:val="00E8087D"/>
    <w:rsid w:val="00E80A63"/>
    <w:rsid w:val="00E80C6E"/>
    <w:rsid w:val="00E811D6"/>
    <w:rsid w:val="00E81556"/>
    <w:rsid w:val="00E81716"/>
    <w:rsid w:val="00E81B7F"/>
    <w:rsid w:val="00E81D59"/>
    <w:rsid w:val="00E81D7C"/>
    <w:rsid w:val="00E82123"/>
    <w:rsid w:val="00E82128"/>
    <w:rsid w:val="00E8217E"/>
    <w:rsid w:val="00E829D9"/>
    <w:rsid w:val="00E82A7D"/>
    <w:rsid w:val="00E82DAF"/>
    <w:rsid w:val="00E8303F"/>
    <w:rsid w:val="00E8322A"/>
    <w:rsid w:val="00E8325F"/>
    <w:rsid w:val="00E83280"/>
    <w:rsid w:val="00E8384F"/>
    <w:rsid w:val="00E83933"/>
    <w:rsid w:val="00E83AED"/>
    <w:rsid w:val="00E83F37"/>
    <w:rsid w:val="00E83F4C"/>
    <w:rsid w:val="00E83F7D"/>
    <w:rsid w:val="00E8400A"/>
    <w:rsid w:val="00E8412B"/>
    <w:rsid w:val="00E84186"/>
    <w:rsid w:val="00E84881"/>
    <w:rsid w:val="00E84A3A"/>
    <w:rsid w:val="00E84B14"/>
    <w:rsid w:val="00E85173"/>
    <w:rsid w:val="00E851CA"/>
    <w:rsid w:val="00E85344"/>
    <w:rsid w:val="00E8565A"/>
    <w:rsid w:val="00E869A3"/>
    <w:rsid w:val="00E86AF2"/>
    <w:rsid w:val="00E86C3E"/>
    <w:rsid w:val="00E86DC7"/>
    <w:rsid w:val="00E86DFE"/>
    <w:rsid w:val="00E86E24"/>
    <w:rsid w:val="00E8718A"/>
    <w:rsid w:val="00E871B1"/>
    <w:rsid w:val="00E87281"/>
    <w:rsid w:val="00E8768E"/>
    <w:rsid w:val="00E87B6E"/>
    <w:rsid w:val="00E9007E"/>
    <w:rsid w:val="00E903E9"/>
    <w:rsid w:val="00E9045D"/>
    <w:rsid w:val="00E904A5"/>
    <w:rsid w:val="00E90774"/>
    <w:rsid w:val="00E90865"/>
    <w:rsid w:val="00E90A32"/>
    <w:rsid w:val="00E90AE6"/>
    <w:rsid w:val="00E90B59"/>
    <w:rsid w:val="00E90DB9"/>
    <w:rsid w:val="00E90EDE"/>
    <w:rsid w:val="00E911C8"/>
    <w:rsid w:val="00E9121B"/>
    <w:rsid w:val="00E912C7"/>
    <w:rsid w:val="00E914AF"/>
    <w:rsid w:val="00E91729"/>
    <w:rsid w:val="00E91801"/>
    <w:rsid w:val="00E91B40"/>
    <w:rsid w:val="00E92001"/>
    <w:rsid w:val="00E920A6"/>
    <w:rsid w:val="00E92180"/>
    <w:rsid w:val="00E921E3"/>
    <w:rsid w:val="00E92607"/>
    <w:rsid w:val="00E928F3"/>
    <w:rsid w:val="00E92B36"/>
    <w:rsid w:val="00E92FA5"/>
    <w:rsid w:val="00E9347D"/>
    <w:rsid w:val="00E935B8"/>
    <w:rsid w:val="00E9374C"/>
    <w:rsid w:val="00E93AE1"/>
    <w:rsid w:val="00E93B5B"/>
    <w:rsid w:val="00E93C25"/>
    <w:rsid w:val="00E93F9E"/>
    <w:rsid w:val="00E94001"/>
    <w:rsid w:val="00E940BE"/>
    <w:rsid w:val="00E944CD"/>
    <w:rsid w:val="00E946E0"/>
    <w:rsid w:val="00E9475F"/>
    <w:rsid w:val="00E948E1"/>
    <w:rsid w:val="00E94B13"/>
    <w:rsid w:val="00E94FEC"/>
    <w:rsid w:val="00E950F8"/>
    <w:rsid w:val="00E9552E"/>
    <w:rsid w:val="00E9640E"/>
    <w:rsid w:val="00E96590"/>
    <w:rsid w:val="00E96EA9"/>
    <w:rsid w:val="00E9730A"/>
    <w:rsid w:val="00E975BB"/>
    <w:rsid w:val="00E975DA"/>
    <w:rsid w:val="00E9776A"/>
    <w:rsid w:val="00E97889"/>
    <w:rsid w:val="00EA07CD"/>
    <w:rsid w:val="00EA0ACC"/>
    <w:rsid w:val="00EA0AD8"/>
    <w:rsid w:val="00EA10A7"/>
    <w:rsid w:val="00EA14E9"/>
    <w:rsid w:val="00EA167D"/>
    <w:rsid w:val="00EA18F2"/>
    <w:rsid w:val="00EA228F"/>
    <w:rsid w:val="00EA283A"/>
    <w:rsid w:val="00EA2AE9"/>
    <w:rsid w:val="00EA2BD7"/>
    <w:rsid w:val="00EA2C2D"/>
    <w:rsid w:val="00EA3097"/>
    <w:rsid w:val="00EA3134"/>
    <w:rsid w:val="00EA314C"/>
    <w:rsid w:val="00EA3284"/>
    <w:rsid w:val="00EA356D"/>
    <w:rsid w:val="00EA362A"/>
    <w:rsid w:val="00EA36BB"/>
    <w:rsid w:val="00EA3A24"/>
    <w:rsid w:val="00EA3DF9"/>
    <w:rsid w:val="00EA3E0A"/>
    <w:rsid w:val="00EA3E7B"/>
    <w:rsid w:val="00EA3EB1"/>
    <w:rsid w:val="00EA44EA"/>
    <w:rsid w:val="00EA4933"/>
    <w:rsid w:val="00EA4C3C"/>
    <w:rsid w:val="00EA4D29"/>
    <w:rsid w:val="00EA4E3C"/>
    <w:rsid w:val="00EA4F75"/>
    <w:rsid w:val="00EA5249"/>
    <w:rsid w:val="00EA5510"/>
    <w:rsid w:val="00EA5853"/>
    <w:rsid w:val="00EA5858"/>
    <w:rsid w:val="00EA58A7"/>
    <w:rsid w:val="00EA590F"/>
    <w:rsid w:val="00EA5F0B"/>
    <w:rsid w:val="00EA5FBB"/>
    <w:rsid w:val="00EA6099"/>
    <w:rsid w:val="00EA6138"/>
    <w:rsid w:val="00EA658A"/>
    <w:rsid w:val="00EA6AB1"/>
    <w:rsid w:val="00EA6C6C"/>
    <w:rsid w:val="00EA6EFC"/>
    <w:rsid w:val="00EA7519"/>
    <w:rsid w:val="00EA7578"/>
    <w:rsid w:val="00EA77B9"/>
    <w:rsid w:val="00EA78FF"/>
    <w:rsid w:val="00EA7EA5"/>
    <w:rsid w:val="00EA7F94"/>
    <w:rsid w:val="00EB0122"/>
    <w:rsid w:val="00EB0340"/>
    <w:rsid w:val="00EB06C0"/>
    <w:rsid w:val="00EB0916"/>
    <w:rsid w:val="00EB0BD8"/>
    <w:rsid w:val="00EB17A7"/>
    <w:rsid w:val="00EB1A4F"/>
    <w:rsid w:val="00EB1B4D"/>
    <w:rsid w:val="00EB1B55"/>
    <w:rsid w:val="00EB1DD7"/>
    <w:rsid w:val="00EB1E12"/>
    <w:rsid w:val="00EB1F4B"/>
    <w:rsid w:val="00EB1F5C"/>
    <w:rsid w:val="00EB1FBE"/>
    <w:rsid w:val="00EB20EA"/>
    <w:rsid w:val="00EB2227"/>
    <w:rsid w:val="00EB243A"/>
    <w:rsid w:val="00EB2552"/>
    <w:rsid w:val="00EB270C"/>
    <w:rsid w:val="00EB2757"/>
    <w:rsid w:val="00EB28C0"/>
    <w:rsid w:val="00EB29CF"/>
    <w:rsid w:val="00EB2B46"/>
    <w:rsid w:val="00EB2B95"/>
    <w:rsid w:val="00EB2C6A"/>
    <w:rsid w:val="00EB31DE"/>
    <w:rsid w:val="00EB3418"/>
    <w:rsid w:val="00EB3590"/>
    <w:rsid w:val="00EB35C3"/>
    <w:rsid w:val="00EB3F33"/>
    <w:rsid w:val="00EB3FF9"/>
    <w:rsid w:val="00EB418B"/>
    <w:rsid w:val="00EB4778"/>
    <w:rsid w:val="00EB49A0"/>
    <w:rsid w:val="00EB4D76"/>
    <w:rsid w:val="00EB502E"/>
    <w:rsid w:val="00EB52EE"/>
    <w:rsid w:val="00EB53A1"/>
    <w:rsid w:val="00EB54DA"/>
    <w:rsid w:val="00EB550C"/>
    <w:rsid w:val="00EB5705"/>
    <w:rsid w:val="00EB5B06"/>
    <w:rsid w:val="00EB5B71"/>
    <w:rsid w:val="00EB5F83"/>
    <w:rsid w:val="00EB5FCA"/>
    <w:rsid w:val="00EB6228"/>
    <w:rsid w:val="00EB6870"/>
    <w:rsid w:val="00EB68BE"/>
    <w:rsid w:val="00EB6941"/>
    <w:rsid w:val="00EB6C10"/>
    <w:rsid w:val="00EB6C22"/>
    <w:rsid w:val="00EB6CA0"/>
    <w:rsid w:val="00EB6D6B"/>
    <w:rsid w:val="00EB7342"/>
    <w:rsid w:val="00EB77C2"/>
    <w:rsid w:val="00EB7EDF"/>
    <w:rsid w:val="00EC0130"/>
    <w:rsid w:val="00EC04A0"/>
    <w:rsid w:val="00EC06FB"/>
    <w:rsid w:val="00EC072D"/>
    <w:rsid w:val="00EC07EA"/>
    <w:rsid w:val="00EC0853"/>
    <w:rsid w:val="00EC0B85"/>
    <w:rsid w:val="00EC0F0C"/>
    <w:rsid w:val="00EC10CD"/>
    <w:rsid w:val="00EC140E"/>
    <w:rsid w:val="00EC1485"/>
    <w:rsid w:val="00EC178C"/>
    <w:rsid w:val="00EC1802"/>
    <w:rsid w:val="00EC18D0"/>
    <w:rsid w:val="00EC192F"/>
    <w:rsid w:val="00EC1BB3"/>
    <w:rsid w:val="00EC20CC"/>
    <w:rsid w:val="00EC25D0"/>
    <w:rsid w:val="00EC29B7"/>
    <w:rsid w:val="00EC2A58"/>
    <w:rsid w:val="00EC2E0B"/>
    <w:rsid w:val="00EC2EEF"/>
    <w:rsid w:val="00EC315D"/>
    <w:rsid w:val="00EC3486"/>
    <w:rsid w:val="00EC373C"/>
    <w:rsid w:val="00EC379F"/>
    <w:rsid w:val="00EC3D01"/>
    <w:rsid w:val="00EC3E01"/>
    <w:rsid w:val="00EC3F09"/>
    <w:rsid w:val="00EC411B"/>
    <w:rsid w:val="00EC4166"/>
    <w:rsid w:val="00EC43B6"/>
    <w:rsid w:val="00EC43E9"/>
    <w:rsid w:val="00EC49B2"/>
    <w:rsid w:val="00EC4A2B"/>
    <w:rsid w:val="00EC4DB6"/>
    <w:rsid w:val="00EC4E56"/>
    <w:rsid w:val="00EC54CF"/>
    <w:rsid w:val="00EC5A1E"/>
    <w:rsid w:val="00EC5D61"/>
    <w:rsid w:val="00EC5DE5"/>
    <w:rsid w:val="00EC5E27"/>
    <w:rsid w:val="00EC5F06"/>
    <w:rsid w:val="00EC6071"/>
    <w:rsid w:val="00EC60C1"/>
    <w:rsid w:val="00EC633C"/>
    <w:rsid w:val="00EC6C60"/>
    <w:rsid w:val="00EC6CF2"/>
    <w:rsid w:val="00EC6D6C"/>
    <w:rsid w:val="00EC6DA1"/>
    <w:rsid w:val="00EC6F7D"/>
    <w:rsid w:val="00EC755D"/>
    <w:rsid w:val="00EC77B9"/>
    <w:rsid w:val="00EC7D04"/>
    <w:rsid w:val="00EC7D78"/>
    <w:rsid w:val="00EC7E0A"/>
    <w:rsid w:val="00ED037C"/>
    <w:rsid w:val="00ED0544"/>
    <w:rsid w:val="00ED0A53"/>
    <w:rsid w:val="00ED0A7C"/>
    <w:rsid w:val="00ED0BA0"/>
    <w:rsid w:val="00ED1B2B"/>
    <w:rsid w:val="00ED1D6C"/>
    <w:rsid w:val="00ED20A9"/>
    <w:rsid w:val="00ED217C"/>
    <w:rsid w:val="00ED23BD"/>
    <w:rsid w:val="00ED2CC0"/>
    <w:rsid w:val="00ED2F67"/>
    <w:rsid w:val="00ED391E"/>
    <w:rsid w:val="00ED3A97"/>
    <w:rsid w:val="00ED3BC1"/>
    <w:rsid w:val="00ED3E98"/>
    <w:rsid w:val="00ED4274"/>
    <w:rsid w:val="00ED47D8"/>
    <w:rsid w:val="00ED4D92"/>
    <w:rsid w:val="00ED4D93"/>
    <w:rsid w:val="00ED4E8E"/>
    <w:rsid w:val="00ED5418"/>
    <w:rsid w:val="00ED5762"/>
    <w:rsid w:val="00ED5A01"/>
    <w:rsid w:val="00ED5AED"/>
    <w:rsid w:val="00ED5DE5"/>
    <w:rsid w:val="00ED6242"/>
    <w:rsid w:val="00ED6703"/>
    <w:rsid w:val="00ED681A"/>
    <w:rsid w:val="00ED6A8E"/>
    <w:rsid w:val="00ED6B72"/>
    <w:rsid w:val="00ED6BC2"/>
    <w:rsid w:val="00ED6D45"/>
    <w:rsid w:val="00ED6FC2"/>
    <w:rsid w:val="00ED72BD"/>
    <w:rsid w:val="00ED72DB"/>
    <w:rsid w:val="00ED7522"/>
    <w:rsid w:val="00ED7BBA"/>
    <w:rsid w:val="00ED7EBB"/>
    <w:rsid w:val="00EE00B2"/>
    <w:rsid w:val="00EE0292"/>
    <w:rsid w:val="00EE03CF"/>
    <w:rsid w:val="00EE03E1"/>
    <w:rsid w:val="00EE0475"/>
    <w:rsid w:val="00EE054E"/>
    <w:rsid w:val="00EE06D9"/>
    <w:rsid w:val="00EE0990"/>
    <w:rsid w:val="00EE0A85"/>
    <w:rsid w:val="00EE0DA5"/>
    <w:rsid w:val="00EE0EBB"/>
    <w:rsid w:val="00EE1471"/>
    <w:rsid w:val="00EE157E"/>
    <w:rsid w:val="00EE193E"/>
    <w:rsid w:val="00EE1CFA"/>
    <w:rsid w:val="00EE1D5C"/>
    <w:rsid w:val="00EE250A"/>
    <w:rsid w:val="00EE2636"/>
    <w:rsid w:val="00EE2748"/>
    <w:rsid w:val="00EE296A"/>
    <w:rsid w:val="00EE2AEE"/>
    <w:rsid w:val="00EE2F43"/>
    <w:rsid w:val="00EE3168"/>
    <w:rsid w:val="00EE330E"/>
    <w:rsid w:val="00EE33CC"/>
    <w:rsid w:val="00EE35A4"/>
    <w:rsid w:val="00EE37B9"/>
    <w:rsid w:val="00EE3867"/>
    <w:rsid w:val="00EE3A2D"/>
    <w:rsid w:val="00EE3B6A"/>
    <w:rsid w:val="00EE3B80"/>
    <w:rsid w:val="00EE3E0E"/>
    <w:rsid w:val="00EE3FF5"/>
    <w:rsid w:val="00EE4883"/>
    <w:rsid w:val="00EE4EE5"/>
    <w:rsid w:val="00EE4FEA"/>
    <w:rsid w:val="00EE5055"/>
    <w:rsid w:val="00EE5079"/>
    <w:rsid w:val="00EE5381"/>
    <w:rsid w:val="00EE55CF"/>
    <w:rsid w:val="00EE5667"/>
    <w:rsid w:val="00EE5757"/>
    <w:rsid w:val="00EE5871"/>
    <w:rsid w:val="00EE59D4"/>
    <w:rsid w:val="00EE5ACA"/>
    <w:rsid w:val="00EE6814"/>
    <w:rsid w:val="00EE6A34"/>
    <w:rsid w:val="00EE6AEA"/>
    <w:rsid w:val="00EE6C6D"/>
    <w:rsid w:val="00EE6FA1"/>
    <w:rsid w:val="00EE70F5"/>
    <w:rsid w:val="00EE734F"/>
    <w:rsid w:val="00EE7573"/>
    <w:rsid w:val="00EE7B55"/>
    <w:rsid w:val="00EE7D9B"/>
    <w:rsid w:val="00EE7E85"/>
    <w:rsid w:val="00EF014B"/>
    <w:rsid w:val="00EF016D"/>
    <w:rsid w:val="00EF0631"/>
    <w:rsid w:val="00EF078B"/>
    <w:rsid w:val="00EF0949"/>
    <w:rsid w:val="00EF0A09"/>
    <w:rsid w:val="00EF0AB4"/>
    <w:rsid w:val="00EF0D7F"/>
    <w:rsid w:val="00EF0EA1"/>
    <w:rsid w:val="00EF0F0E"/>
    <w:rsid w:val="00EF0FCC"/>
    <w:rsid w:val="00EF145B"/>
    <w:rsid w:val="00EF155F"/>
    <w:rsid w:val="00EF167B"/>
    <w:rsid w:val="00EF19E5"/>
    <w:rsid w:val="00EF1D6C"/>
    <w:rsid w:val="00EF2081"/>
    <w:rsid w:val="00EF21F3"/>
    <w:rsid w:val="00EF26C1"/>
    <w:rsid w:val="00EF29EC"/>
    <w:rsid w:val="00EF2B2F"/>
    <w:rsid w:val="00EF2B57"/>
    <w:rsid w:val="00EF2CD0"/>
    <w:rsid w:val="00EF2D4F"/>
    <w:rsid w:val="00EF3085"/>
    <w:rsid w:val="00EF34B3"/>
    <w:rsid w:val="00EF3670"/>
    <w:rsid w:val="00EF3A1D"/>
    <w:rsid w:val="00EF3CAF"/>
    <w:rsid w:val="00EF3CDA"/>
    <w:rsid w:val="00EF3E5B"/>
    <w:rsid w:val="00EF4291"/>
    <w:rsid w:val="00EF42E3"/>
    <w:rsid w:val="00EF438E"/>
    <w:rsid w:val="00EF489A"/>
    <w:rsid w:val="00EF4B79"/>
    <w:rsid w:val="00EF4F23"/>
    <w:rsid w:val="00EF5027"/>
    <w:rsid w:val="00EF50F7"/>
    <w:rsid w:val="00EF525A"/>
    <w:rsid w:val="00EF5531"/>
    <w:rsid w:val="00EF5782"/>
    <w:rsid w:val="00EF57C4"/>
    <w:rsid w:val="00EF5807"/>
    <w:rsid w:val="00EF5DF5"/>
    <w:rsid w:val="00EF5EE3"/>
    <w:rsid w:val="00EF63F0"/>
    <w:rsid w:val="00EF64E8"/>
    <w:rsid w:val="00EF64FD"/>
    <w:rsid w:val="00EF6691"/>
    <w:rsid w:val="00EF67AC"/>
    <w:rsid w:val="00EF69B8"/>
    <w:rsid w:val="00EF6FA7"/>
    <w:rsid w:val="00EF70D9"/>
    <w:rsid w:val="00EF714A"/>
    <w:rsid w:val="00EF74E9"/>
    <w:rsid w:val="00EF75BF"/>
    <w:rsid w:val="00EF7935"/>
    <w:rsid w:val="00EF7BEE"/>
    <w:rsid w:val="00EF7BF6"/>
    <w:rsid w:val="00EF7CCA"/>
    <w:rsid w:val="00EF9910"/>
    <w:rsid w:val="00F0024A"/>
    <w:rsid w:val="00F0038C"/>
    <w:rsid w:val="00F00484"/>
    <w:rsid w:val="00F00585"/>
    <w:rsid w:val="00F0064A"/>
    <w:rsid w:val="00F006F1"/>
    <w:rsid w:val="00F00A54"/>
    <w:rsid w:val="00F00C89"/>
    <w:rsid w:val="00F0106D"/>
    <w:rsid w:val="00F01290"/>
    <w:rsid w:val="00F01378"/>
    <w:rsid w:val="00F01AB9"/>
    <w:rsid w:val="00F01C80"/>
    <w:rsid w:val="00F021F3"/>
    <w:rsid w:val="00F02378"/>
    <w:rsid w:val="00F02B6A"/>
    <w:rsid w:val="00F02C03"/>
    <w:rsid w:val="00F02C08"/>
    <w:rsid w:val="00F02C86"/>
    <w:rsid w:val="00F03472"/>
    <w:rsid w:val="00F034C3"/>
    <w:rsid w:val="00F034C8"/>
    <w:rsid w:val="00F0368A"/>
    <w:rsid w:val="00F0397D"/>
    <w:rsid w:val="00F03CC7"/>
    <w:rsid w:val="00F03D12"/>
    <w:rsid w:val="00F03FDB"/>
    <w:rsid w:val="00F04167"/>
    <w:rsid w:val="00F04435"/>
    <w:rsid w:val="00F045D3"/>
    <w:rsid w:val="00F047D0"/>
    <w:rsid w:val="00F04A44"/>
    <w:rsid w:val="00F04ABF"/>
    <w:rsid w:val="00F04E4B"/>
    <w:rsid w:val="00F051D3"/>
    <w:rsid w:val="00F051EA"/>
    <w:rsid w:val="00F05479"/>
    <w:rsid w:val="00F05776"/>
    <w:rsid w:val="00F05B4C"/>
    <w:rsid w:val="00F0613B"/>
    <w:rsid w:val="00F062F0"/>
    <w:rsid w:val="00F06785"/>
    <w:rsid w:val="00F07208"/>
    <w:rsid w:val="00F07365"/>
    <w:rsid w:val="00F0752D"/>
    <w:rsid w:val="00F07683"/>
    <w:rsid w:val="00F07D23"/>
    <w:rsid w:val="00F07F67"/>
    <w:rsid w:val="00F07FBD"/>
    <w:rsid w:val="00F106C1"/>
    <w:rsid w:val="00F106E0"/>
    <w:rsid w:val="00F10A93"/>
    <w:rsid w:val="00F10B53"/>
    <w:rsid w:val="00F10B64"/>
    <w:rsid w:val="00F10C42"/>
    <w:rsid w:val="00F11359"/>
    <w:rsid w:val="00F119DB"/>
    <w:rsid w:val="00F11D09"/>
    <w:rsid w:val="00F11FB3"/>
    <w:rsid w:val="00F1238C"/>
    <w:rsid w:val="00F123BD"/>
    <w:rsid w:val="00F126FD"/>
    <w:rsid w:val="00F12934"/>
    <w:rsid w:val="00F12A19"/>
    <w:rsid w:val="00F12A6E"/>
    <w:rsid w:val="00F12E14"/>
    <w:rsid w:val="00F12F4A"/>
    <w:rsid w:val="00F12FF3"/>
    <w:rsid w:val="00F1308E"/>
    <w:rsid w:val="00F13120"/>
    <w:rsid w:val="00F13205"/>
    <w:rsid w:val="00F1342B"/>
    <w:rsid w:val="00F1344E"/>
    <w:rsid w:val="00F13537"/>
    <w:rsid w:val="00F135A0"/>
    <w:rsid w:val="00F13832"/>
    <w:rsid w:val="00F13C10"/>
    <w:rsid w:val="00F13C11"/>
    <w:rsid w:val="00F13F3C"/>
    <w:rsid w:val="00F1422D"/>
    <w:rsid w:val="00F1423B"/>
    <w:rsid w:val="00F14296"/>
    <w:rsid w:val="00F14486"/>
    <w:rsid w:val="00F1456A"/>
    <w:rsid w:val="00F14B1D"/>
    <w:rsid w:val="00F14FCA"/>
    <w:rsid w:val="00F152D8"/>
    <w:rsid w:val="00F159D7"/>
    <w:rsid w:val="00F15B3A"/>
    <w:rsid w:val="00F15C08"/>
    <w:rsid w:val="00F1640D"/>
    <w:rsid w:val="00F16990"/>
    <w:rsid w:val="00F16F4F"/>
    <w:rsid w:val="00F17301"/>
    <w:rsid w:val="00F1793B"/>
    <w:rsid w:val="00F17955"/>
    <w:rsid w:val="00F17A2C"/>
    <w:rsid w:val="00F17BED"/>
    <w:rsid w:val="00F17C0D"/>
    <w:rsid w:val="00F17C2C"/>
    <w:rsid w:val="00F17D35"/>
    <w:rsid w:val="00F17D51"/>
    <w:rsid w:val="00F17E48"/>
    <w:rsid w:val="00F17E9C"/>
    <w:rsid w:val="00F20242"/>
    <w:rsid w:val="00F202EE"/>
    <w:rsid w:val="00F2039D"/>
    <w:rsid w:val="00F20A65"/>
    <w:rsid w:val="00F21399"/>
    <w:rsid w:val="00F21493"/>
    <w:rsid w:val="00F219EF"/>
    <w:rsid w:val="00F222AD"/>
    <w:rsid w:val="00F2275B"/>
    <w:rsid w:val="00F2300C"/>
    <w:rsid w:val="00F2303B"/>
    <w:rsid w:val="00F23262"/>
    <w:rsid w:val="00F23382"/>
    <w:rsid w:val="00F236D6"/>
    <w:rsid w:val="00F23982"/>
    <w:rsid w:val="00F23A42"/>
    <w:rsid w:val="00F23CC3"/>
    <w:rsid w:val="00F24918"/>
    <w:rsid w:val="00F249FA"/>
    <w:rsid w:val="00F24D8C"/>
    <w:rsid w:val="00F24DF1"/>
    <w:rsid w:val="00F252BE"/>
    <w:rsid w:val="00F255A5"/>
    <w:rsid w:val="00F25768"/>
    <w:rsid w:val="00F261D5"/>
    <w:rsid w:val="00F26285"/>
    <w:rsid w:val="00F26E08"/>
    <w:rsid w:val="00F27067"/>
    <w:rsid w:val="00F274CB"/>
    <w:rsid w:val="00F279A6"/>
    <w:rsid w:val="00F27A73"/>
    <w:rsid w:val="00F27F93"/>
    <w:rsid w:val="00F300C0"/>
    <w:rsid w:val="00F301F9"/>
    <w:rsid w:val="00F30268"/>
    <w:rsid w:val="00F3071E"/>
    <w:rsid w:val="00F3092F"/>
    <w:rsid w:val="00F30A79"/>
    <w:rsid w:val="00F31213"/>
    <w:rsid w:val="00F31633"/>
    <w:rsid w:val="00F3163B"/>
    <w:rsid w:val="00F318C7"/>
    <w:rsid w:val="00F31A84"/>
    <w:rsid w:val="00F31CC9"/>
    <w:rsid w:val="00F31CEA"/>
    <w:rsid w:val="00F3209E"/>
    <w:rsid w:val="00F32148"/>
    <w:rsid w:val="00F32748"/>
    <w:rsid w:val="00F32838"/>
    <w:rsid w:val="00F32857"/>
    <w:rsid w:val="00F32B1A"/>
    <w:rsid w:val="00F32B56"/>
    <w:rsid w:val="00F32BA7"/>
    <w:rsid w:val="00F32C11"/>
    <w:rsid w:val="00F32F96"/>
    <w:rsid w:val="00F32FE4"/>
    <w:rsid w:val="00F33868"/>
    <w:rsid w:val="00F33D53"/>
    <w:rsid w:val="00F33FB3"/>
    <w:rsid w:val="00F3401A"/>
    <w:rsid w:val="00F3461E"/>
    <w:rsid w:val="00F34BE9"/>
    <w:rsid w:val="00F34E32"/>
    <w:rsid w:val="00F34E6E"/>
    <w:rsid w:val="00F34F09"/>
    <w:rsid w:val="00F34F3A"/>
    <w:rsid w:val="00F35180"/>
    <w:rsid w:val="00F3571A"/>
    <w:rsid w:val="00F35ACF"/>
    <w:rsid w:val="00F35BB5"/>
    <w:rsid w:val="00F35CC0"/>
    <w:rsid w:val="00F35CF3"/>
    <w:rsid w:val="00F35D58"/>
    <w:rsid w:val="00F36331"/>
    <w:rsid w:val="00F365C3"/>
    <w:rsid w:val="00F36B0D"/>
    <w:rsid w:val="00F36B23"/>
    <w:rsid w:val="00F36C62"/>
    <w:rsid w:val="00F36DC4"/>
    <w:rsid w:val="00F36DE9"/>
    <w:rsid w:val="00F36EB1"/>
    <w:rsid w:val="00F36FF6"/>
    <w:rsid w:val="00F37319"/>
    <w:rsid w:val="00F373B7"/>
    <w:rsid w:val="00F3743F"/>
    <w:rsid w:val="00F37704"/>
    <w:rsid w:val="00F3794A"/>
    <w:rsid w:val="00F37B1E"/>
    <w:rsid w:val="00F37EE1"/>
    <w:rsid w:val="00F4052D"/>
    <w:rsid w:val="00F408FA"/>
    <w:rsid w:val="00F40D45"/>
    <w:rsid w:val="00F40E8B"/>
    <w:rsid w:val="00F41642"/>
    <w:rsid w:val="00F4172C"/>
    <w:rsid w:val="00F41734"/>
    <w:rsid w:val="00F41949"/>
    <w:rsid w:val="00F41D57"/>
    <w:rsid w:val="00F41E1B"/>
    <w:rsid w:val="00F41F6D"/>
    <w:rsid w:val="00F4215B"/>
    <w:rsid w:val="00F42882"/>
    <w:rsid w:val="00F42A67"/>
    <w:rsid w:val="00F430F2"/>
    <w:rsid w:val="00F43139"/>
    <w:rsid w:val="00F43465"/>
    <w:rsid w:val="00F434B5"/>
    <w:rsid w:val="00F43703"/>
    <w:rsid w:val="00F4391F"/>
    <w:rsid w:val="00F43F9E"/>
    <w:rsid w:val="00F44377"/>
    <w:rsid w:val="00F449A0"/>
    <w:rsid w:val="00F44BE8"/>
    <w:rsid w:val="00F44FA4"/>
    <w:rsid w:val="00F45004"/>
    <w:rsid w:val="00F4530A"/>
    <w:rsid w:val="00F4554C"/>
    <w:rsid w:val="00F455A5"/>
    <w:rsid w:val="00F456A4"/>
    <w:rsid w:val="00F45ABF"/>
    <w:rsid w:val="00F46153"/>
    <w:rsid w:val="00F465EC"/>
    <w:rsid w:val="00F4679F"/>
    <w:rsid w:val="00F467EA"/>
    <w:rsid w:val="00F46A2D"/>
    <w:rsid w:val="00F46AC3"/>
    <w:rsid w:val="00F46B0F"/>
    <w:rsid w:val="00F46B33"/>
    <w:rsid w:val="00F46E6E"/>
    <w:rsid w:val="00F47322"/>
    <w:rsid w:val="00F47453"/>
    <w:rsid w:val="00F47952"/>
    <w:rsid w:val="00F47A8A"/>
    <w:rsid w:val="00F47C79"/>
    <w:rsid w:val="00F47DBA"/>
    <w:rsid w:val="00F47DF5"/>
    <w:rsid w:val="00F501ED"/>
    <w:rsid w:val="00F50A06"/>
    <w:rsid w:val="00F50B4E"/>
    <w:rsid w:val="00F50D37"/>
    <w:rsid w:val="00F51039"/>
    <w:rsid w:val="00F51324"/>
    <w:rsid w:val="00F51501"/>
    <w:rsid w:val="00F516F3"/>
    <w:rsid w:val="00F51BC1"/>
    <w:rsid w:val="00F51ECD"/>
    <w:rsid w:val="00F52065"/>
    <w:rsid w:val="00F52208"/>
    <w:rsid w:val="00F525FE"/>
    <w:rsid w:val="00F52829"/>
    <w:rsid w:val="00F52A42"/>
    <w:rsid w:val="00F52B6B"/>
    <w:rsid w:val="00F52CF0"/>
    <w:rsid w:val="00F52D21"/>
    <w:rsid w:val="00F53009"/>
    <w:rsid w:val="00F5303F"/>
    <w:rsid w:val="00F530C4"/>
    <w:rsid w:val="00F53348"/>
    <w:rsid w:val="00F5338F"/>
    <w:rsid w:val="00F535C1"/>
    <w:rsid w:val="00F53A0F"/>
    <w:rsid w:val="00F53E35"/>
    <w:rsid w:val="00F53F5F"/>
    <w:rsid w:val="00F53FCF"/>
    <w:rsid w:val="00F5467A"/>
    <w:rsid w:val="00F5475C"/>
    <w:rsid w:val="00F54DC5"/>
    <w:rsid w:val="00F54EE3"/>
    <w:rsid w:val="00F5510F"/>
    <w:rsid w:val="00F5541C"/>
    <w:rsid w:val="00F555BD"/>
    <w:rsid w:val="00F5560E"/>
    <w:rsid w:val="00F55B16"/>
    <w:rsid w:val="00F55BFF"/>
    <w:rsid w:val="00F55C17"/>
    <w:rsid w:val="00F55F90"/>
    <w:rsid w:val="00F55FEF"/>
    <w:rsid w:val="00F56131"/>
    <w:rsid w:val="00F5618E"/>
    <w:rsid w:val="00F5620F"/>
    <w:rsid w:val="00F5629B"/>
    <w:rsid w:val="00F56543"/>
    <w:rsid w:val="00F56958"/>
    <w:rsid w:val="00F56A1B"/>
    <w:rsid w:val="00F56A39"/>
    <w:rsid w:val="00F56A96"/>
    <w:rsid w:val="00F56B17"/>
    <w:rsid w:val="00F56ECE"/>
    <w:rsid w:val="00F57047"/>
    <w:rsid w:val="00F5738A"/>
    <w:rsid w:val="00F57866"/>
    <w:rsid w:val="00F578BD"/>
    <w:rsid w:val="00F57C63"/>
    <w:rsid w:val="00F57CF0"/>
    <w:rsid w:val="00F6075E"/>
    <w:rsid w:val="00F60A4D"/>
    <w:rsid w:val="00F60ABF"/>
    <w:rsid w:val="00F60EC8"/>
    <w:rsid w:val="00F61246"/>
    <w:rsid w:val="00F615AB"/>
    <w:rsid w:val="00F615BF"/>
    <w:rsid w:val="00F61D0B"/>
    <w:rsid w:val="00F61F76"/>
    <w:rsid w:val="00F62035"/>
    <w:rsid w:val="00F6237F"/>
    <w:rsid w:val="00F62439"/>
    <w:rsid w:val="00F62497"/>
    <w:rsid w:val="00F6283D"/>
    <w:rsid w:val="00F628A5"/>
    <w:rsid w:val="00F62D0F"/>
    <w:rsid w:val="00F62D52"/>
    <w:rsid w:val="00F62E30"/>
    <w:rsid w:val="00F62F34"/>
    <w:rsid w:val="00F631BE"/>
    <w:rsid w:val="00F632CC"/>
    <w:rsid w:val="00F635A1"/>
    <w:rsid w:val="00F635E9"/>
    <w:rsid w:val="00F639D9"/>
    <w:rsid w:val="00F63B68"/>
    <w:rsid w:val="00F63DEF"/>
    <w:rsid w:val="00F64013"/>
    <w:rsid w:val="00F640C5"/>
    <w:rsid w:val="00F6427C"/>
    <w:rsid w:val="00F64449"/>
    <w:rsid w:val="00F6494F"/>
    <w:rsid w:val="00F6496B"/>
    <w:rsid w:val="00F64AFD"/>
    <w:rsid w:val="00F64B53"/>
    <w:rsid w:val="00F64C3E"/>
    <w:rsid w:val="00F64E3B"/>
    <w:rsid w:val="00F64E99"/>
    <w:rsid w:val="00F65058"/>
    <w:rsid w:val="00F65411"/>
    <w:rsid w:val="00F656BD"/>
    <w:rsid w:val="00F65845"/>
    <w:rsid w:val="00F65D61"/>
    <w:rsid w:val="00F65FFB"/>
    <w:rsid w:val="00F660ED"/>
    <w:rsid w:val="00F66486"/>
    <w:rsid w:val="00F666AF"/>
    <w:rsid w:val="00F668DA"/>
    <w:rsid w:val="00F66B98"/>
    <w:rsid w:val="00F6711A"/>
    <w:rsid w:val="00F67357"/>
    <w:rsid w:val="00F67A1F"/>
    <w:rsid w:val="00F7018E"/>
    <w:rsid w:val="00F706EE"/>
    <w:rsid w:val="00F70784"/>
    <w:rsid w:val="00F70F28"/>
    <w:rsid w:val="00F71039"/>
    <w:rsid w:val="00F71211"/>
    <w:rsid w:val="00F7141A"/>
    <w:rsid w:val="00F71495"/>
    <w:rsid w:val="00F71EBF"/>
    <w:rsid w:val="00F7215A"/>
    <w:rsid w:val="00F724D5"/>
    <w:rsid w:val="00F72540"/>
    <w:rsid w:val="00F727FA"/>
    <w:rsid w:val="00F72872"/>
    <w:rsid w:val="00F728AB"/>
    <w:rsid w:val="00F72976"/>
    <w:rsid w:val="00F72BAA"/>
    <w:rsid w:val="00F72CBF"/>
    <w:rsid w:val="00F72E4B"/>
    <w:rsid w:val="00F72EAA"/>
    <w:rsid w:val="00F730F0"/>
    <w:rsid w:val="00F731B5"/>
    <w:rsid w:val="00F7323B"/>
    <w:rsid w:val="00F7325F"/>
    <w:rsid w:val="00F73357"/>
    <w:rsid w:val="00F7381B"/>
    <w:rsid w:val="00F73CF2"/>
    <w:rsid w:val="00F73CFC"/>
    <w:rsid w:val="00F73D32"/>
    <w:rsid w:val="00F74730"/>
    <w:rsid w:val="00F7475F"/>
    <w:rsid w:val="00F747FE"/>
    <w:rsid w:val="00F74912"/>
    <w:rsid w:val="00F74C99"/>
    <w:rsid w:val="00F74D5F"/>
    <w:rsid w:val="00F74E6D"/>
    <w:rsid w:val="00F75568"/>
    <w:rsid w:val="00F75BF3"/>
    <w:rsid w:val="00F75E79"/>
    <w:rsid w:val="00F76224"/>
    <w:rsid w:val="00F76514"/>
    <w:rsid w:val="00F765C9"/>
    <w:rsid w:val="00F765FB"/>
    <w:rsid w:val="00F767FC"/>
    <w:rsid w:val="00F76A1D"/>
    <w:rsid w:val="00F76B4C"/>
    <w:rsid w:val="00F76C00"/>
    <w:rsid w:val="00F76FED"/>
    <w:rsid w:val="00F770BD"/>
    <w:rsid w:val="00F7714F"/>
    <w:rsid w:val="00F7720B"/>
    <w:rsid w:val="00F775B2"/>
    <w:rsid w:val="00F7767A"/>
    <w:rsid w:val="00F77ABF"/>
    <w:rsid w:val="00F77B27"/>
    <w:rsid w:val="00F80238"/>
    <w:rsid w:val="00F80301"/>
    <w:rsid w:val="00F80646"/>
    <w:rsid w:val="00F8077C"/>
    <w:rsid w:val="00F807B2"/>
    <w:rsid w:val="00F8090F"/>
    <w:rsid w:val="00F80BFC"/>
    <w:rsid w:val="00F80C18"/>
    <w:rsid w:val="00F80C41"/>
    <w:rsid w:val="00F81077"/>
    <w:rsid w:val="00F81728"/>
    <w:rsid w:val="00F81A76"/>
    <w:rsid w:val="00F82194"/>
    <w:rsid w:val="00F82221"/>
    <w:rsid w:val="00F82482"/>
    <w:rsid w:val="00F82597"/>
    <w:rsid w:val="00F825C5"/>
    <w:rsid w:val="00F82B0E"/>
    <w:rsid w:val="00F82D0F"/>
    <w:rsid w:val="00F82E77"/>
    <w:rsid w:val="00F82ED7"/>
    <w:rsid w:val="00F830CE"/>
    <w:rsid w:val="00F8322E"/>
    <w:rsid w:val="00F83925"/>
    <w:rsid w:val="00F83970"/>
    <w:rsid w:val="00F83ACC"/>
    <w:rsid w:val="00F83BED"/>
    <w:rsid w:val="00F83E36"/>
    <w:rsid w:val="00F83F09"/>
    <w:rsid w:val="00F83F1F"/>
    <w:rsid w:val="00F842C4"/>
    <w:rsid w:val="00F845D6"/>
    <w:rsid w:val="00F84663"/>
    <w:rsid w:val="00F8466A"/>
    <w:rsid w:val="00F851A9"/>
    <w:rsid w:val="00F8539B"/>
    <w:rsid w:val="00F8543B"/>
    <w:rsid w:val="00F855B1"/>
    <w:rsid w:val="00F856C8"/>
    <w:rsid w:val="00F8576E"/>
    <w:rsid w:val="00F85836"/>
    <w:rsid w:val="00F85984"/>
    <w:rsid w:val="00F859A8"/>
    <w:rsid w:val="00F85F09"/>
    <w:rsid w:val="00F86320"/>
    <w:rsid w:val="00F86371"/>
    <w:rsid w:val="00F86416"/>
    <w:rsid w:val="00F86786"/>
    <w:rsid w:val="00F869CE"/>
    <w:rsid w:val="00F86B89"/>
    <w:rsid w:val="00F87001"/>
    <w:rsid w:val="00F875F6"/>
    <w:rsid w:val="00F87600"/>
    <w:rsid w:val="00F8767C"/>
    <w:rsid w:val="00F87879"/>
    <w:rsid w:val="00F878EF"/>
    <w:rsid w:val="00F87F43"/>
    <w:rsid w:val="00F90059"/>
    <w:rsid w:val="00F90127"/>
    <w:rsid w:val="00F904B9"/>
    <w:rsid w:val="00F908E2"/>
    <w:rsid w:val="00F90BCB"/>
    <w:rsid w:val="00F90D3E"/>
    <w:rsid w:val="00F91126"/>
    <w:rsid w:val="00F91331"/>
    <w:rsid w:val="00F91426"/>
    <w:rsid w:val="00F91467"/>
    <w:rsid w:val="00F91D19"/>
    <w:rsid w:val="00F91EA6"/>
    <w:rsid w:val="00F923BB"/>
    <w:rsid w:val="00F926AE"/>
    <w:rsid w:val="00F92A8E"/>
    <w:rsid w:val="00F92EDD"/>
    <w:rsid w:val="00F93098"/>
    <w:rsid w:val="00F930D0"/>
    <w:rsid w:val="00F932CB"/>
    <w:rsid w:val="00F93876"/>
    <w:rsid w:val="00F938CA"/>
    <w:rsid w:val="00F93EDC"/>
    <w:rsid w:val="00F94029"/>
    <w:rsid w:val="00F94497"/>
    <w:rsid w:val="00F94693"/>
    <w:rsid w:val="00F94951"/>
    <w:rsid w:val="00F94F1C"/>
    <w:rsid w:val="00F9597E"/>
    <w:rsid w:val="00F95B99"/>
    <w:rsid w:val="00F96076"/>
    <w:rsid w:val="00F96179"/>
    <w:rsid w:val="00F96431"/>
    <w:rsid w:val="00F96681"/>
    <w:rsid w:val="00F96921"/>
    <w:rsid w:val="00F9712C"/>
    <w:rsid w:val="00F971A5"/>
    <w:rsid w:val="00F971C0"/>
    <w:rsid w:val="00F9748A"/>
    <w:rsid w:val="00F97823"/>
    <w:rsid w:val="00FA02DA"/>
    <w:rsid w:val="00FA0585"/>
    <w:rsid w:val="00FA05B8"/>
    <w:rsid w:val="00FA097D"/>
    <w:rsid w:val="00FA09AD"/>
    <w:rsid w:val="00FA0B91"/>
    <w:rsid w:val="00FA0D6A"/>
    <w:rsid w:val="00FA0EAF"/>
    <w:rsid w:val="00FA1018"/>
    <w:rsid w:val="00FA15C4"/>
    <w:rsid w:val="00FA1BDF"/>
    <w:rsid w:val="00FA1CBD"/>
    <w:rsid w:val="00FA1EFF"/>
    <w:rsid w:val="00FA2463"/>
    <w:rsid w:val="00FA2522"/>
    <w:rsid w:val="00FA27CF"/>
    <w:rsid w:val="00FA28A6"/>
    <w:rsid w:val="00FA2913"/>
    <w:rsid w:val="00FA2A66"/>
    <w:rsid w:val="00FA2D36"/>
    <w:rsid w:val="00FA307A"/>
    <w:rsid w:val="00FA3570"/>
    <w:rsid w:val="00FA366B"/>
    <w:rsid w:val="00FA3ACB"/>
    <w:rsid w:val="00FA3F29"/>
    <w:rsid w:val="00FA43E5"/>
    <w:rsid w:val="00FA45C2"/>
    <w:rsid w:val="00FA4600"/>
    <w:rsid w:val="00FA4630"/>
    <w:rsid w:val="00FA4A96"/>
    <w:rsid w:val="00FA4CA4"/>
    <w:rsid w:val="00FA4E9B"/>
    <w:rsid w:val="00FA4FF5"/>
    <w:rsid w:val="00FA54EA"/>
    <w:rsid w:val="00FA55C0"/>
    <w:rsid w:val="00FA596B"/>
    <w:rsid w:val="00FA5FDF"/>
    <w:rsid w:val="00FA631F"/>
    <w:rsid w:val="00FA6C5E"/>
    <w:rsid w:val="00FA7175"/>
    <w:rsid w:val="00FA731E"/>
    <w:rsid w:val="00FA7477"/>
    <w:rsid w:val="00FA785F"/>
    <w:rsid w:val="00FA78B4"/>
    <w:rsid w:val="00FA7A88"/>
    <w:rsid w:val="00FA7E08"/>
    <w:rsid w:val="00FA7F22"/>
    <w:rsid w:val="00FB0096"/>
    <w:rsid w:val="00FB01D9"/>
    <w:rsid w:val="00FB045D"/>
    <w:rsid w:val="00FB0642"/>
    <w:rsid w:val="00FB091C"/>
    <w:rsid w:val="00FB1468"/>
    <w:rsid w:val="00FB14D9"/>
    <w:rsid w:val="00FB1718"/>
    <w:rsid w:val="00FB19BA"/>
    <w:rsid w:val="00FB1A8E"/>
    <w:rsid w:val="00FB1ADC"/>
    <w:rsid w:val="00FB1E7F"/>
    <w:rsid w:val="00FB2369"/>
    <w:rsid w:val="00FB253F"/>
    <w:rsid w:val="00FB2720"/>
    <w:rsid w:val="00FB278D"/>
    <w:rsid w:val="00FB27A5"/>
    <w:rsid w:val="00FB27BE"/>
    <w:rsid w:val="00FB2AA2"/>
    <w:rsid w:val="00FB2F8F"/>
    <w:rsid w:val="00FB37D3"/>
    <w:rsid w:val="00FB3974"/>
    <w:rsid w:val="00FB3CFA"/>
    <w:rsid w:val="00FB4012"/>
    <w:rsid w:val="00FB425C"/>
    <w:rsid w:val="00FB434E"/>
    <w:rsid w:val="00FB4769"/>
    <w:rsid w:val="00FB4801"/>
    <w:rsid w:val="00FB48CF"/>
    <w:rsid w:val="00FB49AD"/>
    <w:rsid w:val="00FB4A90"/>
    <w:rsid w:val="00FB4C05"/>
    <w:rsid w:val="00FB52C2"/>
    <w:rsid w:val="00FB571C"/>
    <w:rsid w:val="00FB596C"/>
    <w:rsid w:val="00FB5B51"/>
    <w:rsid w:val="00FB5D68"/>
    <w:rsid w:val="00FB607C"/>
    <w:rsid w:val="00FB625E"/>
    <w:rsid w:val="00FB63FB"/>
    <w:rsid w:val="00FB64F8"/>
    <w:rsid w:val="00FB6C14"/>
    <w:rsid w:val="00FB6FC2"/>
    <w:rsid w:val="00FB71DC"/>
    <w:rsid w:val="00FB7390"/>
    <w:rsid w:val="00FB73AA"/>
    <w:rsid w:val="00FB7619"/>
    <w:rsid w:val="00FB7E55"/>
    <w:rsid w:val="00FC00FE"/>
    <w:rsid w:val="00FC0122"/>
    <w:rsid w:val="00FC0267"/>
    <w:rsid w:val="00FC03A3"/>
    <w:rsid w:val="00FC0562"/>
    <w:rsid w:val="00FC081B"/>
    <w:rsid w:val="00FC18A8"/>
    <w:rsid w:val="00FC1969"/>
    <w:rsid w:val="00FC1B32"/>
    <w:rsid w:val="00FC1E66"/>
    <w:rsid w:val="00FC3152"/>
    <w:rsid w:val="00FC347C"/>
    <w:rsid w:val="00FC3FC9"/>
    <w:rsid w:val="00FC4090"/>
    <w:rsid w:val="00FC430E"/>
    <w:rsid w:val="00FC5076"/>
    <w:rsid w:val="00FC5163"/>
    <w:rsid w:val="00FC529B"/>
    <w:rsid w:val="00FC53D3"/>
    <w:rsid w:val="00FC5548"/>
    <w:rsid w:val="00FC55FE"/>
    <w:rsid w:val="00FC5608"/>
    <w:rsid w:val="00FC5A54"/>
    <w:rsid w:val="00FC5F13"/>
    <w:rsid w:val="00FC61D9"/>
    <w:rsid w:val="00FC63B7"/>
    <w:rsid w:val="00FC6662"/>
    <w:rsid w:val="00FC675C"/>
    <w:rsid w:val="00FC699B"/>
    <w:rsid w:val="00FC7952"/>
    <w:rsid w:val="00FC7B34"/>
    <w:rsid w:val="00FC7BC4"/>
    <w:rsid w:val="00FC7BDE"/>
    <w:rsid w:val="00FC7E06"/>
    <w:rsid w:val="00FC7E7C"/>
    <w:rsid w:val="00FC7F3B"/>
    <w:rsid w:val="00FD00C6"/>
    <w:rsid w:val="00FD03F9"/>
    <w:rsid w:val="00FD069A"/>
    <w:rsid w:val="00FD0824"/>
    <w:rsid w:val="00FD09EE"/>
    <w:rsid w:val="00FD0E13"/>
    <w:rsid w:val="00FD11FA"/>
    <w:rsid w:val="00FD1226"/>
    <w:rsid w:val="00FD148E"/>
    <w:rsid w:val="00FD17AC"/>
    <w:rsid w:val="00FD17E5"/>
    <w:rsid w:val="00FD1AB8"/>
    <w:rsid w:val="00FD2044"/>
    <w:rsid w:val="00FD2194"/>
    <w:rsid w:val="00FD256E"/>
    <w:rsid w:val="00FD261C"/>
    <w:rsid w:val="00FD35B3"/>
    <w:rsid w:val="00FD36C3"/>
    <w:rsid w:val="00FD37F3"/>
    <w:rsid w:val="00FD3864"/>
    <w:rsid w:val="00FD3919"/>
    <w:rsid w:val="00FD40B8"/>
    <w:rsid w:val="00FD46AB"/>
    <w:rsid w:val="00FD48BD"/>
    <w:rsid w:val="00FD4CFB"/>
    <w:rsid w:val="00FD4FC8"/>
    <w:rsid w:val="00FD5540"/>
    <w:rsid w:val="00FD5647"/>
    <w:rsid w:val="00FD587A"/>
    <w:rsid w:val="00FD59CE"/>
    <w:rsid w:val="00FD5B8C"/>
    <w:rsid w:val="00FD5C4F"/>
    <w:rsid w:val="00FD5CDD"/>
    <w:rsid w:val="00FD5D07"/>
    <w:rsid w:val="00FD5D1B"/>
    <w:rsid w:val="00FD5D51"/>
    <w:rsid w:val="00FD61A0"/>
    <w:rsid w:val="00FD66CB"/>
    <w:rsid w:val="00FD6846"/>
    <w:rsid w:val="00FD6922"/>
    <w:rsid w:val="00FD699C"/>
    <w:rsid w:val="00FD6A5C"/>
    <w:rsid w:val="00FD6F2D"/>
    <w:rsid w:val="00FD6FB6"/>
    <w:rsid w:val="00FD6FD7"/>
    <w:rsid w:val="00FD708A"/>
    <w:rsid w:val="00FD71A7"/>
    <w:rsid w:val="00FD7301"/>
    <w:rsid w:val="00FD7356"/>
    <w:rsid w:val="00FD737E"/>
    <w:rsid w:val="00FD74CB"/>
    <w:rsid w:val="00FD75CF"/>
    <w:rsid w:val="00FD7633"/>
    <w:rsid w:val="00FD7648"/>
    <w:rsid w:val="00FD76BF"/>
    <w:rsid w:val="00FD7777"/>
    <w:rsid w:val="00FD7E22"/>
    <w:rsid w:val="00FE02EF"/>
    <w:rsid w:val="00FE0395"/>
    <w:rsid w:val="00FE04BA"/>
    <w:rsid w:val="00FE059F"/>
    <w:rsid w:val="00FE0807"/>
    <w:rsid w:val="00FE0A7B"/>
    <w:rsid w:val="00FE0B29"/>
    <w:rsid w:val="00FE1283"/>
    <w:rsid w:val="00FE1539"/>
    <w:rsid w:val="00FE15F2"/>
    <w:rsid w:val="00FE1628"/>
    <w:rsid w:val="00FE1656"/>
    <w:rsid w:val="00FE17AA"/>
    <w:rsid w:val="00FE17D9"/>
    <w:rsid w:val="00FE1AD5"/>
    <w:rsid w:val="00FE1CDA"/>
    <w:rsid w:val="00FE1EFA"/>
    <w:rsid w:val="00FE2019"/>
    <w:rsid w:val="00FE22A0"/>
    <w:rsid w:val="00FE2861"/>
    <w:rsid w:val="00FE2D37"/>
    <w:rsid w:val="00FE2DCA"/>
    <w:rsid w:val="00FE31CF"/>
    <w:rsid w:val="00FE3307"/>
    <w:rsid w:val="00FE3508"/>
    <w:rsid w:val="00FE43BB"/>
    <w:rsid w:val="00FE4652"/>
    <w:rsid w:val="00FE4733"/>
    <w:rsid w:val="00FE4A14"/>
    <w:rsid w:val="00FE4D19"/>
    <w:rsid w:val="00FE5117"/>
    <w:rsid w:val="00FE5253"/>
    <w:rsid w:val="00FE52CA"/>
    <w:rsid w:val="00FE5699"/>
    <w:rsid w:val="00FE57DD"/>
    <w:rsid w:val="00FE5DC5"/>
    <w:rsid w:val="00FE63EE"/>
    <w:rsid w:val="00FE646D"/>
    <w:rsid w:val="00FE671D"/>
    <w:rsid w:val="00FE6E1E"/>
    <w:rsid w:val="00FE6E38"/>
    <w:rsid w:val="00FE7138"/>
    <w:rsid w:val="00FE7576"/>
    <w:rsid w:val="00FE7675"/>
    <w:rsid w:val="00FE7A7D"/>
    <w:rsid w:val="00FE7C34"/>
    <w:rsid w:val="00FE7DE5"/>
    <w:rsid w:val="00FF00A8"/>
    <w:rsid w:val="00FF021D"/>
    <w:rsid w:val="00FF0401"/>
    <w:rsid w:val="00FF04D7"/>
    <w:rsid w:val="00FF0613"/>
    <w:rsid w:val="00FF0D70"/>
    <w:rsid w:val="00FF0F91"/>
    <w:rsid w:val="00FF1025"/>
    <w:rsid w:val="00FF1113"/>
    <w:rsid w:val="00FF1243"/>
    <w:rsid w:val="00FF16D3"/>
    <w:rsid w:val="00FF178C"/>
    <w:rsid w:val="00FF1B77"/>
    <w:rsid w:val="00FF1BD0"/>
    <w:rsid w:val="00FF1D1D"/>
    <w:rsid w:val="00FF1E53"/>
    <w:rsid w:val="00FF2003"/>
    <w:rsid w:val="00FF236D"/>
    <w:rsid w:val="00FF25C8"/>
    <w:rsid w:val="00FF264A"/>
    <w:rsid w:val="00FF2C66"/>
    <w:rsid w:val="00FF2E56"/>
    <w:rsid w:val="00FF3349"/>
    <w:rsid w:val="00FF34D3"/>
    <w:rsid w:val="00FF3EB2"/>
    <w:rsid w:val="00FF3F40"/>
    <w:rsid w:val="00FF40F5"/>
    <w:rsid w:val="00FF44FA"/>
    <w:rsid w:val="00FF46C0"/>
    <w:rsid w:val="00FF4E21"/>
    <w:rsid w:val="00FF518F"/>
    <w:rsid w:val="00FF557B"/>
    <w:rsid w:val="00FF5619"/>
    <w:rsid w:val="00FF5AF6"/>
    <w:rsid w:val="00FF5AFE"/>
    <w:rsid w:val="00FF5E43"/>
    <w:rsid w:val="00FF630F"/>
    <w:rsid w:val="00FF653C"/>
    <w:rsid w:val="00FF6D1A"/>
    <w:rsid w:val="00FF738D"/>
    <w:rsid w:val="00FF74F0"/>
    <w:rsid w:val="00FF76A9"/>
    <w:rsid w:val="00FF7D56"/>
    <w:rsid w:val="00FF7D89"/>
    <w:rsid w:val="00FF7F6D"/>
    <w:rsid w:val="013847B7"/>
    <w:rsid w:val="0140C715"/>
    <w:rsid w:val="01449BE6"/>
    <w:rsid w:val="017F444D"/>
    <w:rsid w:val="018A770C"/>
    <w:rsid w:val="018E8534"/>
    <w:rsid w:val="01A8BF3D"/>
    <w:rsid w:val="01D22031"/>
    <w:rsid w:val="01DD44A3"/>
    <w:rsid w:val="02076BC3"/>
    <w:rsid w:val="021A8DC5"/>
    <w:rsid w:val="022E0B6A"/>
    <w:rsid w:val="024BB92C"/>
    <w:rsid w:val="025EB73F"/>
    <w:rsid w:val="02912AED"/>
    <w:rsid w:val="029CEAAE"/>
    <w:rsid w:val="029D40C5"/>
    <w:rsid w:val="02A2FDEF"/>
    <w:rsid w:val="02AF9903"/>
    <w:rsid w:val="02B86100"/>
    <w:rsid w:val="02D4DF66"/>
    <w:rsid w:val="02E1464E"/>
    <w:rsid w:val="02E6F72A"/>
    <w:rsid w:val="03486660"/>
    <w:rsid w:val="03494BB7"/>
    <w:rsid w:val="036D75C0"/>
    <w:rsid w:val="03AD7EDC"/>
    <w:rsid w:val="0404369A"/>
    <w:rsid w:val="04B37902"/>
    <w:rsid w:val="04CA8008"/>
    <w:rsid w:val="04DC11BF"/>
    <w:rsid w:val="04E238C7"/>
    <w:rsid w:val="04ED7982"/>
    <w:rsid w:val="04F5EBCE"/>
    <w:rsid w:val="04FB5895"/>
    <w:rsid w:val="0510392E"/>
    <w:rsid w:val="0511CA24"/>
    <w:rsid w:val="052AD479"/>
    <w:rsid w:val="052F9B38"/>
    <w:rsid w:val="05670441"/>
    <w:rsid w:val="058632A0"/>
    <w:rsid w:val="05DF79DB"/>
    <w:rsid w:val="06233B4A"/>
    <w:rsid w:val="065129D0"/>
    <w:rsid w:val="066ECAB4"/>
    <w:rsid w:val="06755679"/>
    <w:rsid w:val="0678A2F8"/>
    <w:rsid w:val="06B73A8A"/>
    <w:rsid w:val="06BD7496"/>
    <w:rsid w:val="0702D4A2"/>
    <w:rsid w:val="0789DEDD"/>
    <w:rsid w:val="07D3F0A4"/>
    <w:rsid w:val="07E62196"/>
    <w:rsid w:val="07E7E7FE"/>
    <w:rsid w:val="081CAB89"/>
    <w:rsid w:val="085D84EA"/>
    <w:rsid w:val="08603563"/>
    <w:rsid w:val="086E58E9"/>
    <w:rsid w:val="0873838F"/>
    <w:rsid w:val="08D65082"/>
    <w:rsid w:val="08F9F317"/>
    <w:rsid w:val="09310681"/>
    <w:rsid w:val="09435FAB"/>
    <w:rsid w:val="09447A5E"/>
    <w:rsid w:val="09938D9E"/>
    <w:rsid w:val="0999521C"/>
    <w:rsid w:val="0A26817F"/>
    <w:rsid w:val="0A271D16"/>
    <w:rsid w:val="0A30A155"/>
    <w:rsid w:val="0A32C886"/>
    <w:rsid w:val="0A3CDF38"/>
    <w:rsid w:val="0A54A777"/>
    <w:rsid w:val="0A9D8868"/>
    <w:rsid w:val="0A9EA19F"/>
    <w:rsid w:val="0AABE412"/>
    <w:rsid w:val="0ABAF7BA"/>
    <w:rsid w:val="0AC51C2D"/>
    <w:rsid w:val="0B15B927"/>
    <w:rsid w:val="0B31A25B"/>
    <w:rsid w:val="0B5C536B"/>
    <w:rsid w:val="0B76F40E"/>
    <w:rsid w:val="0BB20EF1"/>
    <w:rsid w:val="0BBCA306"/>
    <w:rsid w:val="0BC2ED77"/>
    <w:rsid w:val="0BEDD6B1"/>
    <w:rsid w:val="0C1CBB30"/>
    <w:rsid w:val="0C398F48"/>
    <w:rsid w:val="0C3B5874"/>
    <w:rsid w:val="0C402C8F"/>
    <w:rsid w:val="0C487EBC"/>
    <w:rsid w:val="0C5B5DE3"/>
    <w:rsid w:val="0C82233C"/>
    <w:rsid w:val="0CAFA40B"/>
    <w:rsid w:val="0CB6B06A"/>
    <w:rsid w:val="0CBA2A31"/>
    <w:rsid w:val="0CDCBC41"/>
    <w:rsid w:val="0CE01AA1"/>
    <w:rsid w:val="0CF7CC0D"/>
    <w:rsid w:val="0D00661A"/>
    <w:rsid w:val="0D0333EF"/>
    <w:rsid w:val="0D09DBC5"/>
    <w:rsid w:val="0D223309"/>
    <w:rsid w:val="0D245737"/>
    <w:rsid w:val="0D29805E"/>
    <w:rsid w:val="0D4A2287"/>
    <w:rsid w:val="0D659D31"/>
    <w:rsid w:val="0DDCC739"/>
    <w:rsid w:val="0DE3C062"/>
    <w:rsid w:val="0E0E545B"/>
    <w:rsid w:val="0E1F4B7B"/>
    <w:rsid w:val="0E368F6C"/>
    <w:rsid w:val="0E483FA3"/>
    <w:rsid w:val="0E5280CB"/>
    <w:rsid w:val="0E57823C"/>
    <w:rsid w:val="0E57D725"/>
    <w:rsid w:val="0EC243B2"/>
    <w:rsid w:val="0EDCEC33"/>
    <w:rsid w:val="0EE7B950"/>
    <w:rsid w:val="0F0505AD"/>
    <w:rsid w:val="0F1387E2"/>
    <w:rsid w:val="0F3B1264"/>
    <w:rsid w:val="0F3B9D26"/>
    <w:rsid w:val="0F68BD89"/>
    <w:rsid w:val="0F6F9529"/>
    <w:rsid w:val="0FB77FF6"/>
    <w:rsid w:val="10026265"/>
    <w:rsid w:val="10080C0C"/>
    <w:rsid w:val="10491CF2"/>
    <w:rsid w:val="1055EAC6"/>
    <w:rsid w:val="10894B2D"/>
    <w:rsid w:val="108A146E"/>
    <w:rsid w:val="10B797B5"/>
    <w:rsid w:val="10BA6164"/>
    <w:rsid w:val="10BAA885"/>
    <w:rsid w:val="110477BF"/>
    <w:rsid w:val="110C3274"/>
    <w:rsid w:val="11101414"/>
    <w:rsid w:val="112B1C4D"/>
    <w:rsid w:val="11330326"/>
    <w:rsid w:val="114DEE4C"/>
    <w:rsid w:val="11779E3C"/>
    <w:rsid w:val="119E4037"/>
    <w:rsid w:val="11D8462C"/>
    <w:rsid w:val="12007039"/>
    <w:rsid w:val="1219495C"/>
    <w:rsid w:val="121EA6BD"/>
    <w:rsid w:val="1226E1F6"/>
    <w:rsid w:val="122CA5BD"/>
    <w:rsid w:val="1240B58B"/>
    <w:rsid w:val="12762403"/>
    <w:rsid w:val="12A0BED5"/>
    <w:rsid w:val="12A1C412"/>
    <w:rsid w:val="12B42AA3"/>
    <w:rsid w:val="12CCE994"/>
    <w:rsid w:val="12D188D2"/>
    <w:rsid w:val="12D2976E"/>
    <w:rsid w:val="12E0D26C"/>
    <w:rsid w:val="12E3DDA9"/>
    <w:rsid w:val="12E42869"/>
    <w:rsid w:val="1302DD52"/>
    <w:rsid w:val="132852F0"/>
    <w:rsid w:val="1350BDE6"/>
    <w:rsid w:val="1386723C"/>
    <w:rsid w:val="13CB4DE6"/>
    <w:rsid w:val="13D94A03"/>
    <w:rsid w:val="13DB6215"/>
    <w:rsid w:val="141F3682"/>
    <w:rsid w:val="14412AB4"/>
    <w:rsid w:val="14427175"/>
    <w:rsid w:val="1476AC39"/>
    <w:rsid w:val="14ABC53D"/>
    <w:rsid w:val="14BD3A8A"/>
    <w:rsid w:val="14D65B42"/>
    <w:rsid w:val="1511EDBA"/>
    <w:rsid w:val="15147183"/>
    <w:rsid w:val="15168141"/>
    <w:rsid w:val="1519A86F"/>
    <w:rsid w:val="15744731"/>
    <w:rsid w:val="159E4410"/>
    <w:rsid w:val="15B18A9A"/>
    <w:rsid w:val="15E917CC"/>
    <w:rsid w:val="15F028F9"/>
    <w:rsid w:val="15F623C8"/>
    <w:rsid w:val="165D76BD"/>
    <w:rsid w:val="165FDDA7"/>
    <w:rsid w:val="167BE190"/>
    <w:rsid w:val="16FE9DA4"/>
    <w:rsid w:val="171C0EC2"/>
    <w:rsid w:val="1734C8AF"/>
    <w:rsid w:val="1772BD24"/>
    <w:rsid w:val="17B8B032"/>
    <w:rsid w:val="17FBAD9E"/>
    <w:rsid w:val="17FF9372"/>
    <w:rsid w:val="1811179F"/>
    <w:rsid w:val="182ABACE"/>
    <w:rsid w:val="1830F7E5"/>
    <w:rsid w:val="18445A9D"/>
    <w:rsid w:val="184E519D"/>
    <w:rsid w:val="18829F70"/>
    <w:rsid w:val="18982939"/>
    <w:rsid w:val="18F32394"/>
    <w:rsid w:val="18F6D7FC"/>
    <w:rsid w:val="18F7A662"/>
    <w:rsid w:val="190DEA50"/>
    <w:rsid w:val="1914A09A"/>
    <w:rsid w:val="192D34EF"/>
    <w:rsid w:val="193E63B9"/>
    <w:rsid w:val="19417268"/>
    <w:rsid w:val="195DD09E"/>
    <w:rsid w:val="1968D55F"/>
    <w:rsid w:val="1998D2BC"/>
    <w:rsid w:val="19A93E24"/>
    <w:rsid w:val="19B62AEB"/>
    <w:rsid w:val="19BBC02A"/>
    <w:rsid w:val="19C746C4"/>
    <w:rsid w:val="19CEC731"/>
    <w:rsid w:val="19F49085"/>
    <w:rsid w:val="19FAD4F6"/>
    <w:rsid w:val="1A3836A4"/>
    <w:rsid w:val="1A5D2AF5"/>
    <w:rsid w:val="1A62C25C"/>
    <w:rsid w:val="1A7D43BE"/>
    <w:rsid w:val="1A8BFDC6"/>
    <w:rsid w:val="1AAAAABC"/>
    <w:rsid w:val="1ADC5772"/>
    <w:rsid w:val="1ADD2CAD"/>
    <w:rsid w:val="1ADF47F3"/>
    <w:rsid w:val="1B15EDA6"/>
    <w:rsid w:val="1B228EA5"/>
    <w:rsid w:val="1B28D656"/>
    <w:rsid w:val="1B2E5777"/>
    <w:rsid w:val="1B39A899"/>
    <w:rsid w:val="1B5D414A"/>
    <w:rsid w:val="1BB9E3D4"/>
    <w:rsid w:val="1BE949AB"/>
    <w:rsid w:val="1BFC9BD9"/>
    <w:rsid w:val="1C0F0AB3"/>
    <w:rsid w:val="1C1F9FE4"/>
    <w:rsid w:val="1C81BA44"/>
    <w:rsid w:val="1CB08E1E"/>
    <w:rsid w:val="1CB6B441"/>
    <w:rsid w:val="1CC5B8EE"/>
    <w:rsid w:val="1D133A10"/>
    <w:rsid w:val="1DBEB6B7"/>
    <w:rsid w:val="1DE801EE"/>
    <w:rsid w:val="1E01A901"/>
    <w:rsid w:val="1E1602C1"/>
    <w:rsid w:val="1E1C5BB5"/>
    <w:rsid w:val="1E2D64B6"/>
    <w:rsid w:val="1E322634"/>
    <w:rsid w:val="1E5BF5CF"/>
    <w:rsid w:val="1E81236C"/>
    <w:rsid w:val="1EA23A57"/>
    <w:rsid w:val="1EA56580"/>
    <w:rsid w:val="1EEB0DB1"/>
    <w:rsid w:val="1F0E08A0"/>
    <w:rsid w:val="1FA3BF79"/>
    <w:rsid w:val="201DBD1B"/>
    <w:rsid w:val="201E07D9"/>
    <w:rsid w:val="203AD2F9"/>
    <w:rsid w:val="20690CFE"/>
    <w:rsid w:val="206A22B9"/>
    <w:rsid w:val="2083D93B"/>
    <w:rsid w:val="2086A81F"/>
    <w:rsid w:val="208D3EC1"/>
    <w:rsid w:val="2097D57A"/>
    <w:rsid w:val="20A177EE"/>
    <w:rsid w:val="20AEED1E"/>
    <w:rsid w:val="20D74F0F"/>
    <w:rsid w:val="20E37AB0"/>
    <w:rsid w:val="20ECAA3E"/>
    <w:rsid w:val="21069E46"/>
    <w:rsid w:val="211AFADE"/>
    <w:rsid w:val="21704AFE"/>
    <w:rsid w:val="219325BA"/>
    <w:rsid w:val="21AF266B"/>
    <w:rsid w:val="21AF99F9"/>
    <w:rsid w:val="21B48C18"/>
    <w:rsid w:val="21C9610A"/>
    <w:rsid w:val="21DF031A"/>
    <w:rsid w:val="22601D7E"/>
    <w:rsid w:val="226CFE1A"/>
    <w:rsid w:val="2271A7CC"/>
    <w:rsid w:val="2295BBA9"/>
    <w:rsid w:val="22E479DB"/>
    <w:rsid w:val="22F52590"/>
    <w:rsid w:val="22F8D7F3"/>
    <w:rsid w:val="23208BCE"/>
    <w:rsid w:val="233C36F3"/>
    <w:rsid w:val="23755825"/>
    <w:rsid w:val="23BBDA24"/>
    <w:rsid w:val="242BE0B9"/>
    <w:rsid w:val="2433689D"/>
    <w:rsid w:val="245D023B"/>
    <w:rsid w:val="248DE4EE"/>
    <w:rsid w:val="24A99080"/>
    <w:rsid w:val="24C520EE"/>
    <w:rsid w:val="24EAC894"/>
    <w:rsid w:val="24FB8341"/>
    <w:rsid w:val="250793F5"/>
    <w:rsid w:val="2524DA3D"/>
    <w:rsid w:val="255BB0F6"/>
    <w:rsid w:val="25696710"/>
    <w:rsid w:val="257AF36F"/>
    <w:rsid w:val="25B59D15"/>
    <w:rsid w:val="2603AE04"/>
    <w:rsid w:val="264965AE"/>
    <w:rsid w:val="264CFC44"/>
    <w:rsid w:val="2650F155"/>
    <w:rsid w:val="26A2D206"/>
    <w:rsid w:val="26B18A2C"/>
    <w:rsid w:val="2704FD88"/>
    <w:rsid w:val="27079AD5"/>
    <w:rsid w:val="27194C1C"/>
    <w:rsid w:val="27227A5C"/>
    <w:rsid w:val="2753DA3B"/>
    <w:rsid w:val="27AC5E4E"/>
    <w:rsid w:val="27D61D22"/>
    <w:rsid w:val="27DB4851"/>
    <w:rsid w:val="282FA3C1"/>
    <w:rsid w:val="28394087"/>
    <w:rsid w:val="28463B6D"/>
    <w:rsid w:val="285068EB"/>
    <w:rsid w:val="289AE032"/>
    <w:rsid w:val="28A5ADA4"/>
    <w:rsid w:val="28BEE066"/>
    <w:rsid w:val="29035046"/>
    <w:rsid w:val="2951A617"/>
    <w:rsid w:val="2974F019"/>
    <w:rsid w:val="29D623E7"/>
    <w:rsid w:val="29E2F359"/>
    <w:rsid w:val="2A2EDEE8"/>
    <w:rsid w:val="2ABBF0B8"/>
    <w:rsid w:val="2AC79930"/>
    <w:rsid w:val="2AE334C7"/>
    <w:rsid w:val="2AFFD60B"/>
    <w:rsid w:val="2B43A50B"/>
    <w:rsid w:val="2B59E705"/>
    <w:rsid w:val="2B666C30"/>
    <w:rsid w:val="2B96B13D"/>
    <w:rsid w:val="2BA4E564"/>
    <w:rsid w:val="2BBDCD00"/>
    <w:rsid w:val="2C0588D3"/>
    <w:rsid w:val="2C1808C5"/>
    <w:rsid w:val="2C243FDB"/>
    <w:rsid w:val="2C26BED7"/>
    <w:rsid w:val="2C4522F5"/>
    <w:rsid w:val="2C4949C1"/>
    <w:rsid w:val="2C4EA506"/>
    <w:rsid w:val="2C60405F"/>
    <w:rsid w:val="2CA75378"/>
    <w:rsid w:val="2CAA5A15"/>
    <w:rsid w:val="2CBE09C5"/>
    <w:rsid w:val="2CEB1B77"/>
    <w:rsid w:val="2CFAAC8C"/>
    <w:rsid w:val="2D213474"/>
    <w:rsid w:val="2D442D1D"/>
    <w:rsid w:val="2D467C16"/>
    <w:rsid w:val="2D4EB343"/>
    <w:rsid w:val="2D553F08"/>
    <w:rsid w:val="2D6AE8C4"/>
    <w:rsid w:val="2D77DB9A"/>
    <w:rsid w:val="2D79432A"/>
    <w:rsid w:val="2D8FCAC9"/>
    <w:rsid w:val="2D9CA920"/>
    <w:rsid w:val="2DC6CED2"/>
    <w:rsid w:val="2DC94CD3"/>
    <w:rsid w:val="2E0CDD4D"/>
    <w:rsid w:val="2E1EBFC3"/>
    <w:rsid w:val="2E34CCFF"/>
    <w:rsid w:val="2E54B762"/>
    <w:rsid w:val="2E6C26D4"/>
    <w:rsid w:val="2E6E9BB0"/>
    <w:rsid w:val="2E768AEB"/>
    <w:rsid w:val="2E9BC1A3"/>
    <w:rsid w:val="2EB44E01"/>
    <w:rsid w:val="2F1FB6AD"/>
    <w:rsid w:val="2F255386"/>
    <w:rsid w:val="2F2D7CA3"/>
    <w:rsid w:val="2F3BFAA5"/>
    <w:rsid w:val="2F4BEB7B"/>
    <w:rsid w:val="2F674E0B"/>
    <w:rsid w:val="2FCEC6BD"/>
    <w:rsid w:val="3051910C"/>
    <w:rsid w:val="3058AC7D"/>
    <w:rsid w:val="30BAEF96"/>
    <w:rsid w:val="30EC5EB8"/>
    <w:rsid w:val="30F90500"/>
    <w:rsid w:val="31265C30"/>
    <w:rsid w:val="314D2FA1"/>
    <w:rsid w:val="3153726A"/>
    <w:rsid w:val="317C74D8"/>
    <w:rsid w:val="317F74CB"/>
    <w:rsid w:val="31C22928"/>
    <w:rsid w:val="31FE25D2"/>
    <w:rsid w:val="321500EF"/>
    <w:rsid w:val="322AF165"/>
    <w:rsid w:val="325083A9"/>
    <w:rsid w:val="32942F02"/>
    <w:rsid w:val="32969E0E"/>
    <w:rsid w:val="329F621B"/>
    <w:rsid w:val="32D9A73E"/>
    <w:rsid w:val="32FF3307"/>
    <w:rsid w:val="3304F32C"/>
    <w:rsid w:val="33571209"/>
    <w:rsid w:val="33C18174"/>
    <w:rsid w:val="33C7F169"/>
    <w:rsid w:val="33D8A4CE"/>
    <w:rsid w:val="33E685A6"/>
    <w:rsid w:val="33EB71F0"/>
    <w:rsid w:val="3407EBA1"/>
    <w:rsid w:val="34098DA6"/>
    <w:rsid w:val="34174082"/>
    <w:rsid w:val="342D0121"/>
    <w:rsid w:val="34325D43"/>
    <w:rsid w:val="34399A65"/>
    <w:rsid w:val="348F742A"/>
    <w:rsid w:val="3505EC2D"/>
    <w:rsid w:val="350AB69F"/>
    <w:rsid w:val="351C88EE"/>
    <w:rsid w:val="3524DB1B"/>
    <w:rsid w:val="3551EEC8"/>
    <w:rsid w:val="35725BD8"/>
    <w:rsid w:val="35B84421"/>
    <w:rsid w:val="35C77FC7"/>
    <w:rsid w:val="35E913EE"/>
    <w:rsid w:val="35F5C518"/>
    <w:rsid w:val="35FE87A3"/>
    <w:rsid w:val="3606AA01"/>
    <w:rsid w:val="360C76B6"/>
    <w:rsid w:val="360C9981"/>
    <w:rsid w:val="3626E38D"/>
    <w:rsid w:val="36C3C6BD"/>
    <w:rsid w:val="36CA0D4E"/>
    <w:rsid w:val="36D5E732"/>
    <w:rsid w:val="36D6C762"/>
    <w:rsid w:val="371912E9"/>
    <w:rsid w:val="372A8091"/>
    <w:rsid w:val="37468F17"/>
    <w:rsid w:val="3757E2BA"/>
    <w:rsid w:val="3760610B"/>
    <w:rsid w:val="37797C2C"/>
    <w:rsid w:val="378B8606"/>
    <w:rsid w:val="37A08561"/>
    <w:rsid w:val="37BC29C0"/>
    <w:rsid w:val="37C4C62C"/>
    <w:rsid w:val="37D304B4"/>
    <w:rsid w:val="38087526"/>
    <w:rsid w:val="380EB174"/>
    <w:rsid w:val="381DDB41"/>
    <w:rsid w:val="38225AE4"/>
    <w:rsid w:val="3833EDB6"/>
    <w:rsid w:val="384A2A25"/>
    <w:rsid w:val="3878139E"/>
    <w:rsid w:val="389D8155"/>
    <w:rsid w:val="38B4B3F7"/>
    <w:rsid w:val="38E3EF35"/>
    <w:rsid w:val="38E71CDE"/>
    <w:rsid w:val="3905991E"/>
    <w:rsid w:val="390961D3"/>
    <w:rsid w:val="392A9661"/>
    <w:rsid w:val="393E20E4"/>
    <w:rsid w:val="393E4AC3"/>
    <w:rsid w:val="394A63E9"/>
    <w:rsid w:val="394FEE1F"/>
    <w:rsid w:val="3968C2CD"/>
    <w:rsid w:val="39695B52"/>
    <w:rsid w:val="39FBDF64"/>
    <w:rsid w:val="3A2D2496"/>
    <w:rsid w:val="3A6CC478"/>
    <w:rsid w:val="3A96F872"/>
    <w:rsid w:val="3A97EBD4"/>
    <w:rsid w:val="3AC9CB59"/>
    <w:rsid w:val="3B1E3B0B"/>
    <w:rsid w:val="3B201FEF"/>
    <w:rsid w:val="3B32E833"/>
    <w:rsid w:val="3B475721"/>
    <w:rsid w:val="3B6AE85B"/>
    <w:rsid w:val="3B848E2D"/>
    <w:rsid w:val="3B938A42"/>
    <w:rsid w:val="3BCF75CB"/>
    <w:rsid w:val="3BD18909"/>
    <w:rsid w:val="3BDB8513"/>
    <w:rsid w:val="3BFB96A2"/>
    <w:rsid w:val="3C6A17C1"/>
    <w:rsid w:val="3CB78805"/>
    <w:rsid w:val="3CC0340B"/>
    <w:rsid w:val="3CCE8C91"/>
    <w:rsid w:val="3CEBA35D"/>
    <w:rsid w:val="3D337509"/>
    <w:rsid w:val="3D4F69BF"/>
    <w:rsid w:val="3D549855"/>
    <w:rsid w:val="3DB9687C"/>
    <w:rsid w:val="3DC66588"/>
    <w:rsid w:val="3DD6FE4F"/>
    <w:rsid w:val="3DFB9CEE"/>
    <w:rsid w:val="3E39C652"/>
    <w:rsid w:val="3E51A994"/>
    <w:rsid w:val="3E5F5B8A"/>
    <w:rsid w:val="3EB82C96"/>
    <w:rsid w:val="3EC2D3BC"/>
    <w:rsid w:val="3ECFCEA0"/>
    <w:rsid w:val="3ED16237"/>
    <w:rsid w:val="3EE458DE"/>
    <w:rsid w:val="3F389266"/>
    <w:rsid w:val="3F5E543D"/>
    <w:rsid w:val="3F624556"/>
    <w:rsid w:val="3F69DCAC"/>
    <w:rsid w:val="3F6A7C83"/>
    <w:rsid w:val="3F995698"/>
    <w:rsid w:val="3F9A536A"/>
    <w:rsid w:val="3FBE5164"/>
    <w:rsid w:val="3FDA78B6"/>
    <w:rsid w:val="3FDFCAD2"/>
    <w:rsid w:val="3FFF2407"/>
    <w:rsid w:val="40033B9D"/>
    <w:rsid w:val="4018666D"/>
    <w:rsid w:val="40554CE7"/>
    <w:rsid w:val="4079C950"/>
    <w:rsid w:val="409B1709"/>
    <w:rsid w:val="40AEFDBC"/>
    <w:rsid w:val="40AFD3BA"/>
    <w:rsid w:val="40B01DBF"/>
    <w:rsid w:val="40C3AF1D"/>
    <w:rsid w:val="40E82D54"/>
    <w:rsid w:val="40EBF692"/>
    <w:rsid w:val="41150E30"/>
    <w:rsid w:val="412EFFCC"/>
    <w:rsid w:val="41315228"/>
    <w:rsid w:val="4135468A"/>
    <w:rsid w:val="41623EBB"/>
    <w:rsid w:val="417EAC34"/>
    <w:rsid w:val="41A229B7"/>
    <w:rsid w:val="41BC88FB"/>
    <w:rsid w:val="41E817F2"/>
    <w:rsid w:val="41FF42F4"/>
    <w:rsid w:val="421D1FB7"/>
    <w:rsid w:val="4225B7CB"/>
    <w:rsid w:val="428B4417"/>
    <w:rsid w:val="4291640D"/>
    <w:rsid w:val="42A7DFBC"/>
    <w:rsid w:val="42BD31F2"/>
    <w:rsid w:val="42E74464"/>
    <w:rsid w:val="4308162E"/>
    <w:rsid w:val="43306BD9"/>
    <w:rsid w:val="43531815"/>
    <w:rsid w:val="437193D8"/>
    <w:rsid w:val="43879965"/>
    <w:rsid w:val="438C016C"/>
    <w:rsid w:val="43AC89F2"/>
    <w:rsid w:val="43C2299C"/>
    <w:rsid w:val="43E4BC26"/>
    <w:rsid w:val="43FA5878"/>
    <w:rsid w:val="44118D67"/>
    <w:rsid w:val="4419FDFB"/>
    <w:rsid w:val="44405EF4"/>
    <w:rsid w:val="444535F5"/>
    <w:rsid w:val="4462FE9D"/>
    <w:rsid w:val="446C6314"/>
    <w:rsid w:val="44B55517"/>
    <w:rsid w:val="44BF3ADB"/>
    <w:rsid w:val="44E36B5E"/>
    <w:rsid w:val="44E7D201"/>
    <w:rsid w:val="452DDB6E"/>
    <w:rsid w:val="4533654C"/>
    <w:rsid w:val="45473E67"/>
    <w:rsid w:val="454FEC18"/>
    <w:rsid w:val="456E6B86"/>
    <w:rsid w:val="458CCDD7"/>
    <w:rsid w:val="45F294C4"/>
    <w:rsid w:val="45F692FC"/>
    <w:rsid w:val="46081D4A"/>
    <w:rsid w:val="46456FAF"/>
    <w:rsid w:val="46557E2F"/>
    <w:rsid w:val="4668D6E4"/>
    <w:rsid w:val="46895454"/>
    <w:rsid w:val="469AA20E"/>
    <w:rsid w:val="46AF4D81"/>
    <w:rsid w:val="46D44460"/>
    <w:rsid w:val="47090CF7"/>
    <w:rsid w:val="47874A1C"/>
    <w:rsid w:val="479CC68E"/>
    <w:rsid w:val="479CE099"/>
    <w:rsid w:val="47A1C53D"/>
    <w:rsid w:val="47B2C8FC"/>
    <w:rsid w:val="47E3A370"/>
    <w:rsid w:val="47F0077F"/>
    <w:rsid w:val="47FE1E7A"/>
    <w:rsid w:val="48A8277D"/>
    <w:rsid w:val="48AAB2A9"/>
    <w:rsid w:val="48CBB4B7"/>
    <w:rsid w:val="48F6EE2F"/>
    <w:rsid w:val="48F80737"/>
    <w:rsid w:val="4901B789"/>
    <w:rsid w:val="4905F96D"/>
    <w:rsid w:val="4910FA22"/>
    <w:rsid w:val="495E25B6"/>
    <w:rsid w:val="496BD4B8"/>
    <w:rsid w:val="49D133CE"/>
    <w:rsid w:val="4A28E71D"/>
    <w:rsid w:val="4A2B44FD"/>
    <w:rsid w:val="4A321288"/>
    <w:rsid w:val="4A9EC172"/>
    <w:rsid w:val="4ACD29BD"/>
    <w:rsid w:val="4AD19940"/>
    <w:rsid w:val="4AF86D44"/>
    <w:rsid w:val="4B27F14D"/>
    <w:rsid w:val="4B3192B1"/>
    <w:rsid w:val="4B402C96"/>
    <w:rsid w:val="4B839FFB"/>
    <w:rsid w:val="4B97D11F"/>
    <w:rsid w:val="4BC72C75"/>
    <w:rsid w:val="4BDDAD0A"/>
    <w:rsid w:val="4BE04D79"/>
    <w:rsid w:val="4BEB1D0B"/>
    <w:rsid w:val="4C21F656"/>
    <w:rsid w:val="4C4C598B"/>
    <w:rsid w:val="4C66D0F0"/>
    <w:rsid w:val="4C8B4A1E"/>
    <w:rsid w:val="4C8D1086"/>
    <w:rsid w:val="4C8FB367"/>
    <w:rsid w:val="4C95C6EE"/>
    <w:rsid w:val="4CAEAD30"/>
    <w:rsid w:val="4CE8E7CF"/>
    <w:rsid w:val="4D000116"/>
    <w:rsid w:val="4D103787"/>
    <w:rsid w:val="4D2318D4"/>
    <w:rsid w:val="4D88A116"/>
    <w:rsid w:val="4DDC0147"/>
    <w:rsid w:val="4E07764D"/>
    <w:rsid w:val="4E13455A"/>
    <w:rsid w:val="4E50B1A2"/>
    <w:rsid w:val="4E774BC8"/>
    <w:rsid w:val="4E8387EB"/>
    <w:rsid w:val="4E9797FF"/>
    <w:rsid w:val="4EADD017"/>
    <w:rsid w:val="4ED763EF"/>
    <w:rsid w:val="4F156A72"/>
    <w:rsid w:val="4F496E01"/>
    <w:rsid w:val="4F96A17C"/>
    <w:rsid w:val="4FB8A075"/>
    <w:rsid w:val="4FBE821A"/>
    <w:rsid w:val="4FC5B71F"/>
    <w:rsid w:val="4FCC6BFD"/>
    <w:rsid w:val="4FDB163C"/>
    <w:rsid w:val="4FF8D207"/>
    <w:rsid w:val="505B6DB4"/>
    <w:rsid w:val="507A6DB8"/>
    <w:rsid w:val="509DDF79"/>
    <w:rsid w:val="50A4A980"/>
    <w:rsid w:val="50ACAF10"/>
    <w:rsid w:val="50BBD156"/>
    <w:rsid w:val="50E66DDC"/>
    <w:rsid w:val="50F0EFB2"/>
    <w:rsid w:val="5100CDE6"/>
    <w:rsid w:val="51285B39"/>
    <w:rsid w:val="514137C4"/>
    <w:rsid w:val="5148ECE3"/>
    <w:rsid w:val="514C15BF"/>
    <w:rsid w:val="5155ADDE"/>
    <w:rsid w:val="51B23967"/>
    <w:rsid w:val="51D0AFB2"/>
    <w:rsid w:val="51D9FEBC"/>
    <w:rsid w:val="51E33BEA"/>
    <w:rsid w:val="51ED15E0"/>
    <w:rsid w:val="51FE3670"/>
    <w:rsid w:val="52068CF4"/>
    <w:rsid w:val="528784E7"/>
    <w:rsid w:val="52E9C517"/>
    <w:rsid w:val="531E51CC"/>
    <w:rsid w:val="532377E5"/>
    <w:rsid w:val="53291CBB"/>
    <w:rsid w:val="532FA880"/>
    <w:rsid w:val="5337E482"/>
    <w:rsid w:val="537EE9F3"/>
    <w:rsid w:val="538DC7CC"/>
    <w:rsid w:val="53D5CBC8"/>
    <w:rsid w:val="53DCE2AC"/>
    <w:rsid w:val="53FB55FC"/>
    <w:rsid w:val="54615BCB"/>
    <w:rsid w:val="5483EBA4"/>
    <w:rsid w:val="54BA7093"/>
    <w:rsid w:val="54D5FB41"/>
    <w:rsid w:val="54ECDD40"/>
    <w:rsid w:val="54F8574E"/>
    <w:rsid w:val="5509CF77"/>
    <w:rsid w:val="553F8188"/>
    <w:rsid w:val="556BCC95"/>
    <w:rsid w:val="5574E810"/>
    <w:rsid w:val="557F1063"/>
    <w:rsid w:val="55CA88D9"/>
    <w:rsid w:val="55E3B136"/>
    <w:rsid w:val="560995B9"/>
    <w:rsid w:val="561B460A"/>
    <w:rsid w:val="563F5492"/>
    <w:rsid w:val="564B4461"/>
    <w:rsid w:val="5658FAE8"/>
    <w:rsid w:val="566F9B6F"/>
    <w:rsid w:val="56A092CF"/>
    <w:rsid w:val="572E455E"/>
    <w:rsid w:val="57646B6A"/>
    <w:rsid w:val="57647C04"/>
    <w:rsid w:val="576F86EA"/>
    <w:rsid w:val="578180DF"/>
    <w:rsid w:val="578716F0"/>
    <w:rsid w:val="57872708"/>
    <w:rsid w:val="57BD871F"/>
    <w:rsid w:val="580DE6CC"/>
    <w:rsid w:val="5829F102"/>
    <w:rsid w:val="582E5A46"/>
    <w:rsid w:val="583190DE"/>
    <w:rsid w:val="5842E68E"/>
    <w:rsid w:val="586138EF"/>
    <w:rsid w:val="58680571"/>
    <w:rsid w:val="588590B4"/>
    <w:rsid w:val="588C03FD"/>
    <w:rsid w:val="58B14E2F"/>
    <w:rsid w:val="58E799FD"/>
    <w:rsid w:val="58EA6C74"/>
    <w:rsid w:val="59607EDA"/>
    <w:rsid w:val="5995EB2F"/>
    <w:rsid w:val="59B1DB59"/>
    <w:rsid w:val="59C24737"/>
    <w:rsid w:val="59C57867"/>
    <w:rsid w:val="59EE2B77"/>
    <w:rsid w:val="59F621A1"/>
    <w:rsid w:val="5A13D3CD"/>
    <w:rsid w:val="5A27FD39"/>
    <w:rsid w:val="5A8A89B8"/>
    <w:rsid w:val="5A92A0C7"/>
    <w:rsid w:val="5A982566"/>
    <w:rsid w:val="5AA8775C"/>
    <w:rsid w:val="5AF527E1"/>
    <w:rsid w:val="5B0092A9"/>
    <w:rsid w:val="5B23EFE8"/>
    <w:rsid w:val="5B25F1DE"/>
    <w:rsid w:val="5B39BDC6"/>
    <w:rsid w:val="5B51AB83"/>
    <w:rsid w:val="5B615EF3"/>
    <w:rsid w:val="5B7AEC81"/>
    <w:rsid w:val="5B8A55CE"/>
    <w:rsid w:val="5B9151CD"/>
    <w:rsid w:val="5BB24433"/>
    <w:rsid w:val="5BBC228C"/>
    <w:rsid w:val="5BBD205F"/>
    <w:rsid w:val="5BC5D733"/>
    <w:rsid w:val="5BDB5C95"/>
    <w:rsid w:val="5BF30786"/>
    <w:rsid w:val="5C210127"/>
    <w:rsid w:val="5C38EF01"/>
    <w:rsid w:val="5C518B8E"/>
    <w:rsid w:val="5C5E3F8F"/>
    <w:rsid w:val="5C981F9C"/>
    <w:rsid w:val="5D6CFC90"/>
    <w:rsid w:val="5DE4E3F7"/>
    <w:rsid w:val="5E3C30B1"/>
    <w:rsid w:val="5E442A98"/>
    <w:rsid w:val="5E626BE6"/>
    <w:rsid w:val="5EB3FDAA"/>
    <w:rsid w:val="5EB8A269"/>
    <w:rsid w:val="5F00E275"/>
    <w:rsid w:val="5F265796"/>
    <w:rsid w:val="5F42E6F4"/>
    <w:rsid w:val="5F62DE04"/>
    <w:rsid w:val="5F6B1996"/>
    <w:rsid w:val="5FAB31AF"/>
    <w:rsid w:val="5FC55CA3"/>
    <w:rsid w:val="5FC71295"/>
    <w:rsid w:val="5FE457FC"/>
    <w:rsid w:val="5FEC3727"/>
    <w:rsid w:val="5FEE7C3B"/>
    <w:rsid w:val="5FF56A1D"/>
    <w:rsid w:val="60609EA8"/>
    <w:rsid w:val="6094DC0D"/>
    <w:rsid w:val="60A3E3F7"/>
    <w:rsid w:val="60F8EA25"/>
    <w:rsid w:val="61087A01"/>
    <w:rsid w:val="61118A5B"/>
    <w:rsid w:val="6111FE2E"/>
    <w:rsid w:val="614F3797"/>
    <w:rsid w:val="617BCB5A"/>
    <w:rsid w:val="61AAB007"/>
    <w:rsid w:val="61D340E6"/>
    <w:rsid w:val="61DAFB9B"/>
    <w:rsid w:val="621A5CC3"/>
    <w:rsid w:val="624B3B5C"/>
    <w:rsid w:val="6253F2FF"/>
    <w:rsid w:val="62787C0F"/>
    <w:rsid w:val="628FE6C1"/>
    <w:rsid w:val="62AF492A"/>
    <w:rsid w:val="62B38355"/>
    <w:rsid w:val="62B96E91"/>
    <w:rsid w:val="62DBC55F"/>
    <w:rsid w:val="62E7559F"/>
    <w:rsid w:val="62F65FDD"/>
    <w:rsid w:val="63563E4F"/>
    <w:rsid w:val="63732F6E"/>
    <w:rsid w:val="6379ED09"/>
    <w:rsid w:val="637BE560"/>
    <w:rsid w:val="63A5D28F"/>
    <w:rsid w:val="63CA01D9"/>
    <w:rsid w:val="640A27AB"/>
    <w:rsid w:val="641A5F94"/>
    <w:rsid w:val="6420AFE3"/>
    <w:rsid w:val="6422DDDF"/>
    <w:rsid w:val="643C1A33"/>
    <w:rsid w:val="6497BE47"/>
    <w:rsid w:val="64A87F86"/>
    <w:rsid w:val="64DBE2A0"/>
    <w:rsid w:val="64EB1875"/>
    <w:rsid w:val="65134E2C"/>
    <w:rsid w:val="655E83B8"/>
    <w:rsid w:val="656B3FE7"/>
    <w:rsid w:val="65941E58"/>
    <w:rsid w:val="659743EB"/>
    <w:rsid w:val="65A5BC3B"/>
    <w:rsid w:val="65A7B479"/>
    <w:rsid w:val="65C9647F"/>
    <w:rsid w:val="65E58DF6"/>
    <w:rsid w:val="662C39A9"/>
    <w:rsid w:val="6649B1EF"/>
    <w:rsid w:val="66869940"/>
    <w:rsid w:val="66B09586"/>
    <w:rsid w:val="66B8B60E"/>
    <w:rsid w:val="66D1B684"/>
    <w:rsid w:val="66D9F8C1"/>
    <w:rsid w:val="66E6C74F"/>
    <w:rsid w:val="66E98424"/>
    <w:rsid w:val="66F74E21"/>
    <w:rsid w:val="673B1620"/>
    <w:rsid w:val="673CC48C"/>
    <w:rsid w:val="6740B5E8"/>
    <w:rsid w:val="67742904"/>
    <w:rsid w:val="6784AE95"/>
    <w:rsid w:val="67D527BB"/>
    <w:rsid w:val="6814DD1F"/>
    <w:rsid w:val="681F40A1"/>
    <w:rsid w:val="683BACAC"/>
    <w:rsid w:val="684F5683"/>
    <w:rsid w:val="685A2436"/>
    <w:rsid w:val="68C09E24"/>
    <w:rsid w:val="68DB8807"/>
    <w:rsid w:val="68DE6F47"/>
    <w:rsid w:val="69267FC5"/>
    <w:rsid w:val="692D11B2"/>
    <w:rsid w:val="69439C01"/>
    <w:rsid w:val="694E8A4B"/>
    <w:rsid w:val="6966FB64"/>
    <w:rsid w:val="6967CFBB"/>
    <w:rsid w:val="69695944"/>
    <w:rsid w:val="697768D0"/>
    <w:rsid w:val="6978C210"/>
    <w:rsid w:val="69BD79BA"/>
    <w:rsid w:val="69D801CE"/>
    <w:rsid w:val="69E3926B"/>
    <w:rsid w:val="69FD9C25"/>
    <w:rsid w:val="6A44D9CE"/>
    <w:rsid w:val="6A4FADE4"/>
    <w:rsid w:val="6A7910B8"/>
    <w:rsid w:val="6A85D592"/>
    <w:rsid w:val="6A939ADC"/>
    <w:rsid w:val="6A9EF31F"/>
    <w:rsid w:val="6AFC49B8"/>
    <w:rsid w:val="6B639820"/>
    <w:rsid w:val="6B66EDFD"/>
    <w:rsid w:val="6B76829A"/>
    <w:rsid w:val="6BAAC403"/>
    <w:rsid w:val="6BB5C683"/>
    <w:rsid w:val="6BD1CD38"/>
    <w:rsid w:val="6BD49A57"/>
    <w:rsid w:val="6BEAE8AD"/>
    <w:rsid w:val="6C427613"/>
    <w:rsid w:val="6C490D22"/>
    <w:rsid w:val="6C57DBAD"/>
    <w:rsid w:val="6C795240"/>
    <w:rsid w:val="6C7D07BC"/>
    <w:rsid w:val="6C8F3881"/>
    <w:rsid w:val="6C900DAB"/>
    <w:rsid w:val="6C9C1291"/>
    <w:rsid w:val="6CA15C45"/>
    <w:rsid w:val="6CC5C201"/>
    <w:rsid w:val="6D117C56"/>
    <w:rsid w:val="6D331DB6"/>
    <w:rsid w:val="6D5F03E6"/>
    <w:rsid w:val="6D65B013"/>
    <w:rsid w:val="6D8044C9"/>
    <w:rsid w:val="6D8D1EEA"/>
    <w:rsid w:val="6DC0D4FF"/>
    <w:rsid w:val="6DC917B0"/>
    <w:rsid w:val="6DEE9413"/>
    <w:rsid w:val="6E315435"/>
    <w:rsid w:val="6E3B36D0"/>
    <w:rsid w:val="6E3B9B77"/>
    <w:rsid w:val="6E5B396E"/>
    <w:rsid w:val="6E81DDFC"/>
    <w:rsid w:val="6EDAC03B"/>
    <w:rsid w:val="6EE9D003"/>
    <w:rsid w:val="6F1882A5"/>
    <w:rsid w:val="6F41A619"/>
    <w:rsid w:val="6F79048B"/>
    <w:rsid w:val="6F7EC702"/>
    <w:rsid w:val="6F8D1629"/>
    <w:rsid w:val="6FA08892"/>
    <w:rsid w:val="702240E9"/>
    <w:rsid w:val="7039B909"/>
    <w:rsid w:val="709BFBDA"/>
    <w:rsid w:val="70C8F7D1"/>
    <w:rsid w:val="70DDD420"/>
    <w:rsid w:val="7100B050"/>
    <w:rsid w:val="7114AE61"/>
    <w:rsid w:val="711615EA"/>
    <w:rsid w:val="7128C65D"/>
    <w:rsid w:val="713EA51E"/>
    <w:rsid w:val="714CF3AA"/>
    <w:rsid w:val="714DDD8F"/>
    <w:rsid w:val="71CEB842"/>
    <w:rsid w:val="71D847C1"/>
    <w:rsid w:val="71D9D3F5"/>
    <w:rsid w:val="71F04383"/>
    <w:rsid w:val="72395407"/>
    <w:rsid w:val="7249C590"/>
    <w:rsid w:val="7275193F"/>
    <w:rsid w:val="731E4EC0"/>
    <w:rsid w:val="73366546"/>
    <w:rsid w:val="733D6C78"/>
    <w:rsid w:val="734B368A"/>
    <w:rsid w:val="73538616"/>
    <w:rsid w:val="73678BC1"/>
    <w:rsid w:val="73A5A229"/>
    <w:rsid w:val="73DDBEAF"/>
    <w:rsid w:val="73E43E2B"/>
    <w:rsid w:val="73E6EACA"/>
    <w:rsid w:val="73F94E70"/>
    <w:rsid w:val="73FAFEAD"/>
    <w:rsid w:val="7447C67C"/>
    <w:rsid w:val="74497216"/>
    <w:rsid w:val="746A54DA"/>
    <w:rsid w:val="748FCF21"/>
    <w:rsid w:val="749A8266"/>
    <w:rsid w:val="74BB6B2A"/>
    <w:rsid w:val="753EEEF3"/>
    <w:rsid w:val="75885DC9"/>
    <w:rsid w:val="75A4F8E2"/>
    <w:rsid w:val="75A82446"/>
    <w:rsid w:val="75AFA80D"/>
    <w:rsid w:val="75D061ED"/>
    <w:rsid w:val="75E1C445"/>
    <w:rsid w:val="75EA0C77"/>
    <w:rsid w:val="763C8ED9"/>
    <w:rsid w:val="764B7236"/>
    <w:rsid w:val="7655DE40"/>
    <w:rsid w:val="76579A80"/>
    <w:rsid w:val="7664E2C2"/>
    <w:rsid w:val="7665D9C4"/>
    <w:rsid w:val="767DE919"/>
    <w:rsid w:val="76E069B8"/>
    <w:rsid w:val="7715600B"/>
    <w:rsid w:val="77415FAC"/>
    <w:rsid w:val="779B5BBF"/>
    <w:rsid w:val="77C76B3A"/>
    <w:rsid w:val="77D28EF1"/>
    <w:rsid w:val="77D81D27"/>
    <w:rsid w:val="77DBAE6D"/>
    <w:rsid w:val="77EAEC90"/>
    <w:rsid w:val="77F36AE1"/>
    <w:rsid w:val="78308BD2"/>
    <w:rsid w:val="783E84E1"/>
    <w:rsid w:val="784BBB5A"/>
    <w:rsid w:val="786528BA"/>
    <w:rsid w:val="786D3B64"/>
    <w:rsid w:val="78714B09"/>
    <w:rsid w:val="7877B2D8"/>
    <w:rsid w:val="7878297F"/>
    <w:rsid w:val="789DE245"/>
    <w:rsid w:val="78A1A995"/>
    <w:rsid w:val="78B12FD2"/>
    <w:rsid w:val="78CDEE83"/>
    <w:rsid w:val="78D54491"/>
    <w:rsid w:val="7911B682"/>
    <w:rsid w:val="791F4D85"/>
    <w:rsid w:val="79398A00"/>
    <w:rsid w:val="79786A8A"/>
    <w:rsid w:val="79E819DA"/>
    <w:rsid w:val="7A2A7E92"/>
    <w:rsid w:val="7A52AC66"/>
    <w:rsid w:val="7AB53190"/>
    <w:rsid w:val="7AB61CCA"/>
    <w:rsid w:val="7ADBE544"/>
    <w:rsid w:val="7B28FC71"/>
    <w:rsid w:val="7B333D26"/>
    <w:rsid w:val="7B40BEF0"/>
    <w:rsid w:val="7B431CF9"/>
    <w:rsid w:val="7B7E3218"/>
    <w:rsid w:val="7BA4DC26"/>
    <w:rsid w:val="7BD73840"/>
    <w:rsid w:val="7BDFF058"/>
    <w:rsid w:val="7C373ABF"/>
    <w:rsid w:val="7CB4451E"/>
    <w:rsid w:val="7CDC8F51"/>
    <w:rsid w:val="7D182034"/>
    <w:rsid w:val="7D6B7898"/>
    <w:rsid w:val="7D6D6158"/>
    <w:rsid w:val="7D82C544"/>
    <w:rsid w:val="7DB8FF2E"/>
    <w:rsid w:val="7DC5A654"/>
    <w:rsid w:val="7DD65B9F"/>
    <w:rsid w:val="7DD9AC83"/>
    <w:rsid w:val="7DF2F34D"/>
    <w:rsid w:val="7E28A882"/>
    <w:rsid w:val="7E517740"/>
    <w:rsid w:val="7E785FB2"/>
    <w:rsid w:val="7EB4A3EA"/>
    <w:rsid w:val="7EEF8244"/>
    <w:rsid w:val="7EFD6E84"/>
    <w:rsid w:val="7F04EFD5"/>
    <w:rsid w:val="7F569AF3"/>
    <w:rsid w:val="7F9D1E40"/>
    <w:rsid w:val="7F9EC497"/>
    <w:rsid w:val="7FDC50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55CA3"/>
  <w15:chartTrackingRefBased/>
  <w15:docId w15:val="{C1E087DC-998F-4DB5-A2DE-F0F31CB76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ED0"/>
    <w:pPr>
      <w:spacing w:after="0" w:line="240" w:lineRule="auto"/>
      <w:textAlignment w:val="baseline"/>
    </w:pPr>
    <w:rPr>
      <w:rFonts w:ascii="Times New Roman" w:eastAsia="Times New Roman" w:hAnsi="Times New Roman" w:cs="Times New Roman"/>
      <w:sz w:val="24"/>
      <w:szCs w:val="24"/>
    </w:rPr>
  </w:style>
  <w:style w:type="paragraph" w:styleId="Heading1">
    <w:name w:val="heading 1"/>
    <w:basedOn w:val="paragraph"/>
    <w:next w:val="Normal"/>
    <w:link w:val="Heading1Char"/>
    <w:uiPriority w:val="9"/>
    <w:qFormat/>
    <w:rsid w:val="003E4719"/>
    <w:pPr>
      <w:spacing w:before="0" w:beforeAutospacing="0" w:after="0" w:afterAutospacing="0"/>
      <w:outlineLvl w:val="0"/>
    </w:pPr>
    <w:rPr>
      <w:b/>
      <w:bCs/>
      <w:sz w:val="36"/>
      <w:szCs w:val="36"/>
    </w:rPr>
  </w:style>
  <w:style w:type="paragraph" w:styleId="Heading2">
    <w:name w:val="heading 2"/>
    <w:basedOn w:val="Normal"/>
    <w:next w:val="Normal"/>
    <w:link w:val="Heading2Char"/>
    <w:uiPriority w:val="9"/>
    <w:unhideWhenUsed/>
    <w:qFormat/>
    <w:rsid w:val="00701311"/>
    <w:pPr>
      <w:outlineLvl w:val="1"/>
    </w:pPr>
    <w:rPr>
      <w:b/>
      <w:bCs/>
      <w:sz w:val="28"/>
      <w:szCs w:val="28"/>
    </w:rPr>
  </w:style>
  <w:style w:type="paragraph" w:styleId="Heading3">
    <w:name w:val="heading 3"/>
    <w:basedOn w:val="Normal"/>
    <w:next w:val="Normal"/>
    <w:link w:val="Heading3Char"/>
    <w:uiPriority w:val="9"/>
    <w:unhideWhenUsed/>
    <w:qFormat/>
    <w:rsid w:val="00FB7619"/>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A3F1D"/>
    <w:pPr>
      <w:spacing w:before="100" w:beforeAutospacing="1" w:after="100" w:afterAutospacing="1"/>
    </w:pPr>
  </w:style>
  <w:style w:type="character" w:customStyle="1" w:styleId="normaltextrun">
    <w:name w:val="normaltextrun"/>
    <w:basedOn w:val="DefaultParagraphFont"/>
    <w:rsid w:val="00E548BF"/>
  </w:style>
  <w:style w:type="character" w:customStyle="1" w:styleId="eop">
    <w:name w:val="eop"/>
    <w:basedOn w:val="DefaultParagraphFont"/>
    <w:rsid w:val="00E548BF"/>
  </w:style>
  <w:style w:type="character" w:customStyle="1" w:styleId="scxw49718132">
    <w:name w:val="scxw49718132"/>
    <w:basedOn w:val="DefaultParagraphFont"/>
    <w:rsid w:val="00E548BF"/>
  </w:style>
  <w:style w:type="character" w:customStyle="1" w:styleId="Heading1Char">
    <w:name w:val="Heading 1 Char"/>
    <w:basedOn w:val="DefaultParagraphFont"/>
    <w:link w:val="Heading1"/>
    <w:uiPriority w:val="9"/>
    <w:rsid w:val="0042645A"/>
    <w:rPr>
      <w:rFonts w:ascii="Times New Roman" w:eastAsia="Times New Roman" w:hAnsi="Times New Roman" w:cs="Times New Roman"/>
      <w:b/>
      <w:bCs/>
      <w:sz w:val="36"/>
      <w:szCs w:val="36"/>
    </w:rPr>
  </w:style>
  <w:style w:type="paragraph" w:styleId="TOCHeading">
    <w:name w:val="TOC Heading"/>
    <w:basedOn w:val="Heading1"/>
    <w:next w:val="Normal"/>
    <w:uiPriority w:val="39"/>
    <w:unhideWhenUsed/>
    <w:qFormat/>
    <w:rsid w:val="0042645A"/>
    <w:pPr>
      <w:keepNext/>
      <w:keepLines/>
      <w:spacing w:before="24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D326A"/>
    <w:pPr>
      <w:tabs>
        <w:tab w:val="right" w:leader="dot" w:pos="9350"/>
      </w:tabs>
      <w:spacing w:after="100"/>
    </w:pPr>
  </w:style>
  <w:style w:type="character" w:styleId="Hyperlink">
    <w:name w:val="Hyperlink"/>
    <w:basedOn w:val="DefaultParagraphFont"/>
    <w:uiPriority w:val="99"/>
    <w:unhideWhenUsed/>
    <w:rsid w:val="0042645A"/>
    <w:rPr>
      <w:color w:val="0563C1" w:themeColor="hyperlink"/>
      <w:u w:val="single"/>
    </w:rPr>
  </w:style>
  <w:style w:type="paragraph" w:styleId="Header">
    <w:name w:val="header"/>
    <w:basedOn w:val="Normal"/>
    <w:link w:val="HeaderChar"/>
    <w:uiPriority w:val="99"/>
    <w:unhideWhenUsed/>
    <w:rsid w:val="00711ED0"/>
    <w:pPr>
      <w:tabs>
        <w:tab w:val="center" w:pos="4680"/>
        <w:tab w:val="right" w:pos="9360"/>
      </w:tabs>
    </w:pPr>
  </w:style>
  <w:style w:type="character" w:customStyle="1" w:styleId="HeaderChar">
    <w:name w:val="Header Char"/>
    <w:basedOn w:val="DefaultParagraphFont"/>
    <w:link w:val="Header"/>
    <w:uiPriority w:val="99"/>
    <w:rsid w:val="003C22F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11ED0"/>
    <w:pPr>
      <w:tabs>
        <w:tab w:val="center" w:pos="4680"/>
        <w:tab w:val="right" w:pos="9360"/>
      </w:tabs>
    </w:pPr>
  </w:style>
  <w:style w:type="character" w:customStyle="1" w:styleId="FooterChar">
    <w:name w:val="Footer Char"/>
    <w:basedOn w:val="DefaultParagraphFont"/>
    <w:link w:val="Footer"/>
    <w:uiPriority w:val="99"/>
    <w:rsid w:val="003C22FA"/>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36E43"/>
    <w:pPr>
      <w:spacing w:after="200"/>
    </w:pPr>
    <w:rPr>
      <w:i/>
      <w:iCs/>
      <w:color w:val="44546A" w:themeColor="text2"/>
      <w:sz w:val="18"/>
      <w:szCs w:val="18"/>
    </w:rPr>
  </w:style>
  <w:style w:type="paragraph" w:styleId="ListParagraph">
    <w:name w:val="List Paragraph"/>
    <w:basedOn w:val="Normal"/>
    <w:uiPriority w:val="34"/>
    <w:qFormat/>
    <w:rsid w:val="00A507A4"/>
    <w:pPr>
      <w:ind w:left="720"/>
      <w:contextualSpacing/>
    </w:pPr>
  </w:style>
  <w:style w:type="character" w:customStyle="1" w:styleId="Heading2Char">
    <w:name w:val="Heading 2 Char"/>
    <w:basedOn w:val="DefaultParagraphFont"/>
    <w:link w:val="Heading2"/>
    <w:uiPriority w:val="9"/>
    <w:rsid w:val="00701311"/>
    <w:rPr>
      <w:rFonts w:ascii="Times New Roman" w:eastAsia="Times New Roman" w:hAnsi="Times New Roman" w:cs="Times New Roman"/>
      <w:b/>
      <w:bCs/>
      <w:sz w:val="28"/>
      <w:szCs w:val="28"/>
    </w:rPr>
  </w:style>
  <w:style w:type="paragraph" w:styleId="TOC2">
    <w:name w:val="toc 2"/>
    <w:basedOn w:val="Normal"/>
    <w:next w:val="Normal"/>
    <w:autoRedefine/>
    <w:uiPriority w:val="39"/>
    <w:unhideWhenUsed/>
    <w:rsid w:val="005F7764"/>
    <w:pPr>
      <w:spacing w:after="100"/>
      <w:ind w:left="240"/>
    </w:pPr>
  </w:style>
  <w:style w:type="paragraph" w:styleId="Title">
    <w:name w:val="Title"/>
    <w:basedOn w:val="Normal"/>
    <w:next w:val="Normal"/>
    <w:link w:val="TitleChar"/>
    <w:uiPriority w:val="10"/>
    <w:qFormat/>
    <w:rsid w:val="00204EE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EEF"/>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8A3915"/>
    <w:rPr>
      <w:sz w:val="16"/>
      <w:szCs w:val="16"/>
    </w:rPr>
  </w:style>
  <w:style w:type="paragraph" w:styleId="CommentText">
    <w:name w:val="annotation text"/>
    <w:basedOn w:val="Normal"/>
    <w:link w:val="CommentTextChar"/>
    <w:uiPriority w:val="99"/>
    <w:unhideWhenUsed/>
    <w:rsid w:val="008A3915"/>
    <w:rPr>
      <w:sz w:val="20"/>
      <w:szCs w:val="20"/>
    </w:rPr>
  </w:style>
  <w:style w:type="character" w:customStyle="1" w:styleId="CommentTextChar">
    <w:name w:val="Comment Text Char"/>
    <w:basedOn w:val="DefaultParagraphFont"/>
    <w:link w:val="CommentText"/>
    <w:uiPriority w:val="99"/>
    <w:rsid w:val="008A391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3915"/>
    <w:rPr>
      <w:b/>
      <w:bCs/>
    </w:rPr>
  </w:style>
  <w:style w:type="character" w:customStyle="1" w:styleId="CommentSubjectChar">
    <w:name w:val="Comment Subject Char"/>
    <w:basedOn w:val="CommentTextChar"/>
    <w:link w:val="CommentSubject"/>
    <w:uiPriority w:val="99"/>
    <w:semiHidden/>
    <w:rsid w:val="008A3915"/>
    <w:rPr>
      <w:rFonts w:ascii="Times New Roman" w:eastAsia="Times New Roman" w:hAnsi="Times New Roman" w:cs="Times New Roman"/>
      <w:b/>
      <w:bCs/>
      <w:sz w:val="20"/>
      <w:szCs w:val="20"/>
    </w:rPr>
  </w:style>
  <w:style w:type="paragraph" w:styleId="TableofFigures">
    <w:name w:val="table of figures"/>
    <w:basedOn w:val="Normal"/>
    <w:next w:val="Normal"/>
    <w:uiPriority w:val="99"/>
    <w:unhideWhenUsed/>
    <w:rsid w:val="00FE3307"/>
  </w:style>
  <w:style w:type="paragraph" w:styleId="Revision">
    <w:name w:val="Revision"/>
    <w:hidden/>
    <w:uiPriority w:val="99"/>
    <w:semiHidden/>
    <w:rsid w:val="00D41A3B"/>
    <w:pPr>
      <w:spacing w:after="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0047"/>
    <w:rPr>
      <w:rFonts w:ascii="Times New Roman" w:eastAsia="Times New Roman" w:hAnsi="Times New Roman" w:cs="Times New Roman"/>
      <w:b/>
      <w:bCs/>
      <w:sz w:val="24"/>
      <w:szCs w:val="24"/>
    </w:rPr>
  </w:style>
  <w:style w:type="character" w:styleId="Mention">
    <w:name w:val="Mention"/>
    <w:basedOn w:val="DefaultParagraphFont"/>
    <w:uiPriority w:val="99"/>
    <w:unhideWhenUsed/>
    <w:rsid w:val="00CC7774"/>
    <w:rPr>
      <w:color w:val="2B579A"/>
      <w:shd w:val="clear" w:color="auto" w:fill="E1DFDD"/>
    </w:rPr>
  </w:style>
  <w:style w:type="paragraph" w:styleId="TOC3">
    <w:name w:val="toc 3"/>
    <w:basedOn w:val="Normal"/>
    <w:next w:val="Normal"/>
    <w:autoRedefine/>
    <w:uiPriority w:val="39"/>
    <w:unhideWhenUsed/>
    <w:rsid w:val="00CC7774"/>
    <w:pPr>
      <w:spacing w:after="100"/>
      <w:ind w:left="480"/>
    </w:pPr>
  </w:style>
  <w:style w:type="character" w:styleId="UnresolvedMention">
    <w:name w:val="Unresolved Mention"/>
    <w:basedOn w:val="DefaultParagraphFont"/>
    <w:uiPriority w:val="99"/>
    <w:semiHidden/>
    <w:unhideWhenUsed/>
    <w:rsid w:val="004E6CC4"/>
    <w:rPr>
      <w:color w:val="605E5C"/>
      <w:shd w:val="clear" w:color="auto" w:fill="E1DFDD"/>
    </w:rPr>
  </w:style>
  <w:style w:type="character" w:styleId="PlaceholderText">
    <w:name w:val="Placeholder Text"/>
    <w:basedOn w:val="DefaultParagraphFont"/>
    <w:uiPriority w:val="99"/>
    <w:semiHidden/>
    <w:rsid w:val="00A23002"/>
    <w:rPr>
      <w:color w:val="808080"/>
    </w:rPr>
  </w:style>
  <w:style w:type="table" w:styleId="TableGrid">
    <w:name w:val="Table Grid"/>
    <w:basedOn w:val="TableNormal"/>
    <w:uiPriority w:val="59"/>
    <w:rsid w:val="00FD06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997314"/>
    <w:pPr>
      <w:spacing w:before="100" w:beforeAutospacing="1" w:after="100" w:afterAutospacing="1"/>
      <w:textAlignment w:val="auto"/>
    </w:pPr>
  </w:style>
  <w:style w:type="table" w:styleId="ListTable4-Accent1">
    <w:name w:val="List Table 4 Accent 1"/>
    <w:basedOn w:val="TableNormal"/>
    <w:uiPriority w:val="49"/>
    <w:rsid w:val="008B354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ibliography">
    <w:name w:val="Bibliography"/>
    <w:basedOn w:val="Normal"/>
    <w:next w:val="Normal"/>
    <w:uiPriority w:val="37"/>
    <w:unhideWhenUsed/>
    <w:rsid w:val="00D66971"/>
    <w:pPr>
      <w:tabs>
        <w:tab w:val="left" w:pos="504"/>
      </w:tabs>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7980">
      <w:bodyDiv w:val="1"/>
      <w:marLeft w:val="0"/>
      <w:marRight w:val="0"/>
      <w:marTop w:val="0"/>
      <w:marBottom w:val="0"/>
      <w:divBdr>
        <w:top w:val="none" w:sz="0" w:space="0" w:color="auto"/>
        <w:left w:val="none" w:sz="0" w:space="0" w:color="auto"/>
        <w:bottom w:val="none" w:sz="0" w:space="0" w:color="auto"/>
        <w:right w:val="none" w:sz="0" w:space="0" w:color="auto"/>
      </w:divBdr>
    </w:div>
    <w:div w:id="82578547">
      <w:bodyDiv w:val="1"/>
      <w:marLeft w:val="0"/>
      <w:marRight w:val="0"/>
      <w:marTop w:val="0"/>
      <w:marBottom w:val="0"/>
      <w:divBdr>
        <w:top w:val="none" w:sz="0" w:space="0" w:color="auto"/>
        <w:left w:val="none" w:sz="0" w:space="0" w:color="auto"/>
        <w:bottom w:val="none" w:sz="0" w:space="0" w:color="auto"/>
        <w:right w:val="none" w:sz="0" w:space="0" w:color="auto"/>
      </w:divBdr>
      <w:divsChild>
        <w:div w:id="17202030">
          <w:marLeft w:val="0"/>
          <w:marRight w:val="0"/>
          <w:marTop w:val="0"/>
          <w:marBottom w:val="0"/>
          <w:divBdr>
            <w:top w:val="none" w:sz="0" w:space="0" w:color="auto"/>
            <w:left w:val="none" w:sz="0" w:space="0" w:color="auto"/>
            <w:bottom w:val="none" w:sz="0" w:space="0" w:color="auto"/>
            <w:right w:val="none" w:sz="0" w:space="0" w:color="auto"/>
          </w:divBdr>
        </w:div>
        <w:div w:id="273564753">
          <w:marLeft w:val="0"/>
          <w:marRight w:val="0"/>
          <w:marTop w:val="0"/>
          <w:marBottom w:val="0"/>
          <w:divBdr>
            <w:top w:val="none" w:sz="0" w:space="0" w:color="auto"/>
            <w:left w:val="none" w:sz="0" w:space="0" w:color="auto"/>
            <w:bottom w:val="none" w:sz="0" w:space="0" w:color="auto"/>
            <w:right w:val="none" w:sz="0" w:space="0" w:color="auto"/>
          </w:divBdr>
        </w:div>
        <w:div w:id="451676792">
          <w:marLeft w:val="0"/>
          <w:marRight w:val="0"/>
          <w:marTop w:val="0"/>
          <w:marBottom w:val="0"/>
          <w:divBdr>
            <w:top w:val="none" w:sz="0" w:space="0" w:color="auto"/>
            <w:left w:val="none" w:sz="0" w:space="0" w:color="auto"/>
            <w:bottom w:val="none" w:sz="0" w:space="0" w:color="auto"/>
            <w:right w:val="none" w:sz="0" w:space="0" w:color="auto"/>
          </w:divBdr>
        </w:div>
        <w:div w:id="672804234">
          <w:marLeft w:val="0"/>
          <w:marRight w:val="0"/>
          <w:marTop w:val="0"/>
          <w:marBottom w:val="0"/>
          <w:divBdr>
            <w:top w:val="none" w:sz="0" w:space="0" w:color="auto"/>
            <w:left w:val="none" w:sz="0" w:space="0" w:color="auto"/>
            <w:bottom w:val="none" w:sz="0" w:space="0" w:color="auto"/>
            <w:right w:val="none" w:sz="0" w:space="0" w:color="auto"/>
          </w:divBdr>
        </w:div>
        <w:div w:id="910165727">
          <w:marLeft w:val="0"/>
          <w:marRight w:val="0"/>
          <w:marTop w:val="0"/>
          <w:marBottom w:val="0"/>
          <w:divBdr>
            <w:top w:val="none" w:sz="0" w:space="0" w:color="auto"/>
            <w:left w:val="none" w:sz="0" w:space="0" w:color="auto"/>
            <w:bottom w:val="none" w:sz="0" w:space="0" w:color="auto"/>
            <w:right w:val="none" w:sz="0" w:space="0" w:color="auto"/>
          </w:divBdr>
        </w:div>
        <w:div w:id="1172841036">
          <w:marLeft w:val="0"/>
          <w:marRight w:val="0"/>
          <w:marTop w:val="0"/>
          <w:marBottom w:val="0"/>
          <w:divBdr>
            <w:top w:val="none" w:sz="0" w:space="0" w:color="auto"/>
            <w:left w:val="none" w:sz="0" w:space="0" w:color="auto"/>
            <w:bottom w:val="none" w:sz="0" w:space="0" w:color="auto"/>
            <w:right w:val="none" w:sz="0" w:space="0" w:color="auto"/>
          </w:divBdr>
        </w:div>
        <w:div w:id="1575507261">
          <w:marLeft w:val="0"/>
          <w:marRight w:val="0"/>
          <w:marTop w:val="0"/>
          <w:marBottom w:val="0"/>
          <w:divBdr>
            <w:top w:val="none" w:sz="0" w:space="0" w:color="auto"/>
            <w:left w:val="none" w:sz="0" w:space="0" w:color="auto"/>
            <w:bottom w:val="none" w:sz="0" w:space="0" w:color="auto"/>
            <w:right w:val="none" w:sz="0" w:space="0" w:color="auto"/>
          </w:divBdr>
        </w:div>
        <w:div w:id="1654063608">
          <w:marLeft w:val="0"/>
          <w:marRight w:val="0"/>
          <w:marTop w:val="0"/>
          <w:marBottom w:val="0"/>
          <w:divBdr>
            <w:top w:val="none" w:sz="0" w:space="0" w:color="auto"/>
            <w:left w:val="none" w:sz="0" w:space="0" w:color="auto"/>
            <w:bottom w:val="none" w:sz="0" w:space="0" w:color="auto"/>
            <w:right w:val="none" w:sz="0" w:space="0" w:color="auto"/>
          </w:divBdr>
          <w:divsChild>
            <w:div w:id="1794009124">
              <w:marLeft w:val="0"/>
              <w:marRight w:val="0"/>
              <w:marTop w:val="0"/>
              <w:marBottom w:val="0"/>
              <w:divBdr>
                <w:top w:val="none" w:sz="0" w:space="0" w:color="auto"/>
                <w:left w:val="none" w:sz="0" w:space="0" w:color="auto"/>
                <w:bottom w:val="none" w:sz="0" w:space="0" w:color="auto"/>
                <w:right w:val="none" w:sz="0" w:space="0" w:color="auto"/>
              </w:divBdr>
              <w:divsChild>
                <w:div w:id="534923621">
                  <w:marLeft w:val="0"/>
                  <w:marRight w:val="0"/>
                  <w:marTop w:val="0"/>
                  <w:marBottom w:val="0"/>
                  <w:divBdr>
                    <w:top w:val="none" w:sz="0" w:space="0" w:color="auto"/>
                    <w:left w:val="none" w:sz="0" w:space="0" w:color="auto"/>
                    <w:bottom w:val="none" w:sz="0" w:space="0" w:color="auto"/>
                    <w:right w:val="none" w:sz="0" w:space="0" w:color="auto"/>
                  </w:divBdr>
                </w:div>
                <w:div w:id="986710806">
                  <w:marLeft w:val="0"/>
                  <w:marRight w:val="0"/>
                  <w:marTop w:val="0"/>
                  <w:marBottom w:val="0"/>
                  <w:divBdr>
                    <w:top w:val="none" w:sz="0" w:space="0" w:color="auto"/>
                    <w:left w:val="none" w:sz="0" w:space="0" w:color="auto"/>
                    <w:bottom w:val="none" w:sz="0" w:space="0" w:color="auto"/>
                    <w:right w:val="none" w:sz="0" w:space="0" w:color="auto"/>
                  </w:divBdr>
                </w:div>
                <w:div w:id="1118645436">
                  <w:marLeft w:val="0"/>
                  <w:marRight w:val="0"/>
                  <w:marTop w:val="0"/>
                  <w:marBottom w:val="0"/>
                  <w:divBdr>
                    <w:top w:val="none" w:sz="0" w:space="0" w:color="auto"/>
                    <w:left w:val="none" w:sz="0" w:space="0" w:color="auto"/>
                    <w:bottom w:val="none" w:sz="0" w:space="0" w:color="auto"/>
                    <w:right w:val="none" w:sz="0" w:space="0" w:color="auto"/>
                  </w:divBdr>
                </w:div>
              </w:divsChild>
            </w:div>
            <w:div w:id="2021926315">
              <w:marLeft w:val="0"/>
              <w:marRight w:val="0"/>
              <w:marTop w:val="0"/>
              <w:marBottom w:val="0"/>
              <w:divBdr>
                <w:top w:val="none" w:sz="0" w:space="0" w:color="auto"/>
                <w:left w:val="none" w:sz="0" w:space="0" w:color="auto"/>
                <w:bottom w:val="none" w:sz="0" w:space="0" w:color="auto"/>
                <w:right w:val="none" w:sz="0" w:space="0" w:color="auto"/>
              </w:divBdr>
            </w:div>
          </w:divsChild>
        </w:div>
        <w:div w:id="1881701712">
          <w:marLeft w:val="0"/>
          <w:marRight w:val="0"/>
          <w:marTop w:val="0"/>
          <w:marBottom w:val="0"/>
          <w:divBdr>
            <w:top w:val="none" w:sz="0" w:space="0" w:color="auto"/>
            <w:left w:val="none" w:sz="0" w:space="0" w:color="auto"/>
            <w:bottom w:val="none" w:sz="0" w:space="0" w:color="auto"/>
            <w:right w:val="none" w:sz="0" w:space="0" w:color="auto"/>
          </w:divBdr>
        </w:div>
      </w:divsChild>
    </w:div>
    <w:div w:id="160703085">
      <w:bodyDiv w:val="1"/>
      <w:marLeft w:val="0"/>
      <w:marRight w:val="0"/>
      <w:marTop w:val="0"/>
      <w:marBottom w:val="0"/>
      <w:divBdr>
        <w:top w:val="none" w:sz="0" w:space="0" w:color="auto"/>
        <w:left w:val="none" w:sz="0" w:space="0" w:color="auto"/>
        <w:bottom w:val="none" w:sz="0" w:space="0" w:color="auto"/>
        <w:right w:val="none" w:sz="0" w:space="0" w:color="auto"/>
      </w:divBdr>
    </w:div>
    <w:div w:id="161045158">
      <w:bodyDiv w:val="1"/>
      <w:marLeft w:val="0"/>
      <w:marRight w:val="0"/>
      <w:marTop w:val="0"/>
      <w:marBottom w:val="0"/>
      <w:divBdr>
        <w:top w:val="none" w:sz="0" w:space="0" w:color="auto"/>
        <w:left w:val="none" w:sz="0" w:space="0" w:color="auto"/>
        <w:bottom w:val="none" w:sz="0" w:space="0" w:color="auto"/>
        <w:right w:val="none" w:sz="0" w:space="0" w:color="auto"/>
      </w:divBdr>
      <w:divsChild>
        <w:div w:id="9264605">
          <w:marLeft w:val="0"/>
          <w:marRight w:val="0"/>
          <w:marTop w:val="0"/>
          <w:marBottom w:val="0"/>
          <w:divBdr>
            <w:top w:val="none" w:sz="0" w:space="0" w:color="auto"/>
            <w:left w:val="none" w:sz="0" w:space="0" w:color="auto"/>
            <w:bottom w:val="none" w:sz="0" w:space="0" w:color="auto"/>
            <w:right w:val="none" w:sz="0" w:space="0" w:color="auto"/>
          </w:divBdr>
          <w:divsChild>
            <w:div w:id="1560244749">
              <w:marLeft w:val="0"/>
              <w:marRight w:val="0"/>
              <w:marTop w:val="0"/>
              <w:marBottom w:val="0"/>
              <w:divBdr>
                <w:top w:val="none" w:sz="0" w:space="0" w:color="auto"/>
                <w:left w:val="none" w:sz="0" w:space="0" w:color="auto"/>
                <w:bottom w:val="none" w:sz="0" w:space="0" w:color="auto"/>
                <w:right w:val="none" w:sz="0" w:space="0" w:color="auto"/>
              </w:divBdr>
            </w:div>
          </w:divsChild>
        </w:div>
        <w:div w:id="18355277">
          <w:marLeft w:val="0"/>
          <w:marRight w:val="0"/>
          <w:marTop w:val="0"/>
          <w:marBottom w:val="0"/>
          <w:divBdr>
            <w:top w:val="none" w:sz="0" w:space="0" w:color="auto"/>
            <w:left w:val="none" w:sz="0" w:space="0" w:color="auto"/>
            <w:bottom w:val="none" w:sz="0" w:space="0" w:color="auto"/>
            <w:right w:val="none" w:sz="0" w:space="0" w:color="auto"/>
          </w:divBdr>
          <w:divsChild>
            <w:div w:id="713500925">
              <w:marLeft w:val="0"/>
              <w:marRight w:val="0"/>
              <w:marTop w:val="0"/>
              <w:marBottom w:val="0"/>
              <w:divBdr>
                <w:top w:val="none" w:sz="0" w:space="0" w:color="auto"/>
                <w:left w:val="none" w:sz="0" w:space="0" w:color="auto"/>
                <w:bottom w:val="none" w:sz="0" w:space="0" w:color="auto"/>
                <w:right w:val="none" w:sz="0" w:space="0" w:color="auto"/>
              </w:divBdr>
            </w:div>
          </w:divsChild>
        </w:div>
        <w:div w:id="20447523">
          <w:marLeft w:val="0"/>
          <w:marRight w:val="0"/>
          <w:marTop w:val="0"/>
          <w:marBottom w:val="0"/>
          <w:divBdr>
            <w:top w:val="none" w:sz="0" w:space="0" w:color="auto"/>
            <w:left w:val="none" w:sz="0" w:space="0" w:color="auto"/>
            <w:bottom w:val="none" w:sz="0" w:space="0" w:color="auto"/>
            <w:right w:val="none" w:sz="0" w:space="0" w:color="auto"/>
          </w:divBdr>
          <w:divsChild>
            <w:div w:id="1779829554">
              <w:marLeft w:val="0"/>
              <w:marRight w:val="0"/>
              <w:marTop w:val="0"/>
              <w:marBottom w:val="0"/>
              <w:divBdr>
                <w:top w:val="none" w:sz="0" w:space="0" w:color="auto"/>
                <w:left w:val="none" w:sz="0" w:space="0" w:color="auto"/>
                <w:bottom w:val="none" w:sz="0" w:space="0" w:color="auto"/>
                <w:right w:val="none" w:sz="0" w:space="0" w:color="auto"/>
              </w:divBdr>
            </w:div>
          </w:divsChild>
        </w:div>
        <w:div w:id="33817252">
          <w:marLeft w:val="0"/>
          <w:marRight w:val="0"/>
          <w:marTop w:val="0"/>
          <w:marBottom w:val="0"/>
          <w:divBdr>
            <w:top w:val="none" w:sz="0" w:space="0" w:color="auto"/>
            <w:left w:val="none" w:sz="0" w:space="0" w:color="auto"/>
            <w:bottom w:val="none" w:sz="0" w:space="0" w:color="auto"/>
            <w:right w:val="none" w:sz="0" w:space="0" w:color="auto"/>
          </w:divBdr>
          <w:divsChild>
            <w:div w:id="1614093137">
              <w:marLeft w:val="0"/>
              <w:marRight w:val="0"/>
              <w:marTop w:val="0"/>
              <w:marBottom w:val="0"/>
              <w:divBdr>
                <w:top w:val="none" w:sz="0" w:space="0" w:color="auto"/>
                <w:left w:val="none" w:sz="0" w:space="0" w:color="auto"/>
                <w:bottom w:val="none" w:sz="0" w:space="0" w:color="auto"/>
                <w:right w:val="none" w:sz="0" w:space="0" w:color="auto"/>
              </w:divBdr>
            </w:div>
          </w:divsChild>
        </w:div>
        <w:div w:id="43726049">
          <w:marLeft w:val="0"/>
          <w:marRight w:val="0"/>
          <w:marTop w:val="0"/>
          <w:marBottom w:val="0"/>
          <w:divBdr>
            <w:top w:val="none" w:sz="0" w:space="0" w:color="auto"/>
            <w:left w:val="none" w:sz="0" w:space="0" w:color="auto"/>
            <w:bottom w:val="none" w:sz="0" w:space="0" w:color="auto"/>
            <w:right w:val="none" w:sz="0" w:space="0" w:color="auto"/>
          </w:divBdr>
          <w:divsChild>
            <w:div w:id="1624380507">
              <w:marLeft w:val="0"/>
              <w:marRight w:val="0"/>
              <w:marTop w:val="0"/>
              <w:marBottom w:val="0"/>
              <w:divBdr>
                <w:top w:val="none" w:sz="0" w:space="0" w:color="auto"/>
                <w:left w:val="none" w:sz="0" w:space="0" w:color="auto"/>
                <w:bottom w:val="none" w:sz="0" w:space="0" w:color="auto"/>
                <w:right w:val="none" w:sz="0" w:space="0" w:color="auto"/>
              </w:divBdr>
            </w:div>
          </w:divsChild>
        </w:div>
        <w:div w:id="48654871">
          <w:marLeft w:val="0"/>
          <w:marRight w:val="0"/>
          <w:marTop w:val="0"/>
          <w:marBottom w:val="0"/>
          <w:divBdr>
            <w:top w:val="none" w:sz="0" w:space="0" w:color="auto"/>
            <w:left w:val="none" w:sz="0" w:space="0" w:color="auto"/>
            <w:bottom w:val="none" w:sz="0" w:space="0" w:color="auto"/>
            <w:right w:val="none" w:sz="0" w:space="0" w:color="auto"/>
          </w:divBdr>
          <w:divsChild>
            <w:div w:id="167328235">
              <w:marLeft w:val="0"/>
              <w:marRight w:val="0"/>
              <w:marTop w:val="0"/>
              <w:marBottom w:val="0"/>
              <w:divBdr>
                <w:top w:val="none" w:sz="0" w:space="0" w:color="auto"/>
                <w:left w:val="none" w:sz="0" w:space="0" w:color="auto"/>
                <w:bottom w:val="none" w:sz="0" w:space="0" w:color="auto"/>
                <w:right w:val="none" w:sz="0" w:space="0" w:color="auto"/>
              </w:divBdr>
            </w:div>
          </w:divsChild>
        </w:div>
        <w:div w:id="49230757">
          <w:marLeft w:val="0"/>
          <w:marRight w:val="0"/>
          <w:marTop w:val="0"/>
          <w:marBottom w:val="0"/>
          <w:divBdr>
            <w:top w:val="none" w:sz="0" w:space="0" w:color="auto"/>
            <w:left w:val="none" w:sz="0" w:space="0" w:color="auto"/>
            <w:bottom w:val="none" w:sz="0" w:space="0" w:color="auto"/>
            <w:right w:val="none" w:sz="0" w:space="0" w:color="auto"/>
          </w:divBdr>
          <w:divsChild>
            <w:div w:id="438524424">
              <w:marLeft w:val="0"/>
              <w:marRight w:val="0"/>
              <w:marTop w:val="0"/>
              <w:marBottom w:val="0"/>
              <w:divBdr>
                <w:top w:val="none" w:sz="0" w:space="0" w:color="auto"/>
                <w:left w:val="none" w:sz="0" w:space="0" w:color="auto"/>
                <w:bottom w:val="none" w:sz="0" w:space="0" w:color="auto"/>
                <w:right w:val="none" w:sz="0" w:space="0" w:color="auto"/>
              </w:divBdr>
            </w:div>
          </w:divsChild>
        </w:div>
        <w:div w:id="61678187">
          <w:marLeft w:val="0"/>
          <w:marRight w:val="0"/>
          <w:marTop w:val="0"/>
          <w:marBottom w:val="0"/>
          <w:divBdr>
            <w:top w:val="none" w:sz="0" w:space="0" w:color="auto"/>
            <w:left w:val="none" w:sz="0" w:space="0" w:color="auto"/>
            <w:bottom w:val="none" w:sz="0" w:space="0" w:color="auto"/>
            <w:right w:val="none" w:sz="0" w:space="0" w:color="auto"/>
          </w:divBdr>
          <w:divsChild>
            <w:div w:id="386926062">
              <w:marLeft w:val="0"/>
              <w:marRight w:val="0"/>
              <w:marTop w:val="0"/>
              <w:marBottom w:val="0"/>
              <w:divBdr>
                <w:top w:val="none" w:sz="0" w:space="0" w:color="auto"/>
                <w:left w:val="none" w:sz="0" w:space="0" w:color="auto"/>
                <w:bottom w:val="none" w:sz="0" w:space="0" w:color="auto"/>
                <w:right w:val="none" w:sz="0" w:space="0" w:color="auto"/>
              </w:divBdr>
            </w:div>
          </w:divsChild>
        </w:div>
        <w:div w:id="66419521">
          <w:marLeft w:val="0"/>
          <w:marRight w:val="0"/>
          <w:marTop w:val="0"/>
          <w:marBottom w:val="0"/>
          <w:divBdr>
            <w:top w:val="none" w:sz="0" w:space="0" w:color="auto"/>
            <w:left w:val="none" w:sz="0" w:space="0" w:color="auto"/>
            <w:bottom w:val="none" w:sz="0" w:space="0" w:color="auto"/>
            <w:right w:val="none" w:sz="0" w:space="0" w:color="auto"/>
          </w:divBdr>
          <w:divsChild>
            <w:div w:id="2099019748">
              <w:marLeft w:val="0"/>
              <w:marRight w:val="0"/>
              <w:marTop w:val="0"/>
              <w:marBottom w:val="0"/>
              <w:divBdr>
                <w:top w:val="none" w:sz="0" w:space="0" w:color="auto"/>
                <w:left w:val="none" w:sz="0" w:space="0" w:color="auto"/>
                <w:bottom w:val="none" w:sz="0" w:space="0" w:color="auto"/>
                <w:right w:val="none" w:sz="0" w:space="0" w:color="auto"/>
              </w:divBdr>
            </w:div>
          </w:divsChild>
        </w:div>
        <w:div w:id="67074598">
          <w:marLeft w:val="0"/>
          <w:marRight w:val="0"/>
          <w:marTop w:val="0"/>
          <w:marBottom w:val="0"/>
          <w:divBdr>
            <w:top w:val="none" w:sz="0" w:space="0" w:color="auto"/>
            <w:left w:val="none" w:sz="0" w:space="0" w:color="auto"/>
            <w:bottom w:val="none" w:sz="0" w:space="0" w:color="auto"/>
            <w:right w:val="none" w:sz="0" w:space="0" w:color="auto"/>
          </w:divBdr>
          <w:divsChild>
            <w:div w:id="1050498798">
              <w:marLeft w:val="0"/>
              <w:marRight w:val="0"/>
              <w:marTop w:val="0"/>
              <w:marBottom w:val="0"/>
              <w:divBdr>
                <w:top w:val="none" w:sz="0" w:space="0" w:color="auto"/>
                <w:left w:val="none" w:sz="0" w:space="0" w:color="auto"/>
                <w:bottom w:val="none" w:sz="0" w:space="0" w:color="auto"/>
                <w:right w:val="none" w:sz="0" w:space="0" w:color="auto"/>
              </w:divBdr>
            </w:div>
          </w:divsChild>
        </w:div>
        <w:div w:id="76250699">
          <w:marLeft w:val="0"/>
          <w:marRight w:val="0"/>
          <w:marTop w:val="0"/>
          <w:marBottom w:val="0"/>
          <w:divBdr>
            <w:top w:val="none" w:sz="0" w:space="0" w:color="auto"/>
            <w:left w:val="none" w:sz="0" w:space="0" w:color="auto"/>
            <w:bottom w:val="none" w:sz="0" w:space="0" w:color="auto"/>
            <w:right w:val="none" w:sz="0" w:space="0" w:color="auto"/>
          </w:divBdr>
          <w:divsChild>
            <w:div w:id="368187210">
              <w:marLeft w:val="0"/>
              <w:marRight w:val="0"/>
              <w:marTop w:val="0"/>
              <w:marBottom w:val="0"/>
              <w:divBdr>
                <w:top w:val="none" w:sz="0" w:space="0" w:color="auto"/>
                <w:left w:val="none" w:sz="0" w:space="0" w:color="auto"/>
                <w:bottom w:val="none" w:sz="0" w:space="0" w:color="auto"/>
                <w:right w:val="none" w:sz="0" w:space="0" w:color="auto"/>
              </w:divBdr>
            </w:div>
          </w:divsChild>
        </w:div>
        <w:div w:id="82263540">
          <w:marLeft w:val="0"/>
          <w:marRight w:val="0"/>
          <w:marTop w:val="0"/>
          <w:marBottom w:val="0"/>
          <w:divBdr>
            <w:top w:val="none" w:sz="0" w:space="0" w:color="auto"/>
            <w:left w:val="none" w:sz="0" w:space="0" w:color="auto"/>
            <w:bottom w:val="none" w:sz="0" w:space="0" w:color="auto"/>
            <w:right w:val="none" w:sz="0" w:space="0" w:color="auto"/>
          </w:divBdr>
          <w:divsChild>
            <w:div w:id="375813922">
              <w:marLeft w:val="0"/>
              <w:marRight w:val="0"/>
              <w:marTop w:val="0"/>
              <w:marBottom w:val="0"/>
              <w:divBdr>
                <w:top w:val="none" w:sz="0" w:space="0" w:color="auto"/>
                <w:left w:val="none" w:sz="0" w:space="0" w:color="auto"/>
                <w:bottom w:val="none" w:sz="0" w:space="0" w:color="auto"/>
                <w:right w:val="none" w:sz="0" w:space="0" w:color="auto"/>
              </w:divBdr>
            </w:div>
          </w:divsChild>
        </w:div>
        <w:div w:id="87238229">
          <w:marLeft w:val="0"/>
          <w:marRight w:val="0"/>
          <w:marTop w:val="0"/>
          <w:marBottom w:val="0"/>
          <w:divBdr>
            <w:top w:val="none" w:sz="0" w:space="0" w:color="auto"/>
            <w:left w:val="none" w:sz="0" w:space="0" w:color="auto"/>
            <w:bottom w:val="none" w:sz="0" w:space="0" w:color="auto"/>
            <w:right w:val="none" w:sz="0" w:space="0" w:color="auto"/>
          </w:divBdr>
          <w:divsChild>
            <w:div w:id="1769811891">
              <w:marLeft w:val="0"/>
              <w:marRight w:val="0"/>
              <w:marTop w:val="0"/>
              <w:marBottom w:val="0"/>
              <w:divBdr>
                <w:top w:val="none" w:sz="0" w:space="0" w:color="auto"/>
                <w:left w:val="none" w:sz="0" w:space="0" w:color="auto"/>
                <w:bottom w:val="none" w:sz="0" w:space="0" w:color="auto"/>
                <w:right w:val="none" w:sz="0" w:space="0" w:color="auto"/>
              </w:divBdr>
            </w:div>
          </w:divsChild>
        </w:div>
        <w:div w:id="94711439">
          <w:marLeft w:val="0"/>
          <w:marRight w:val="0"/>
          <w:marTop w:val="0"/>
          <w:marBottom w:val="0"/>
          <w:divBdr>
            <w:top w:val="none" w:sz="0" w:space="0" w:color="auto"/>
            <w:left w:val="none" w:sz="0" w:space="0" w:color="auto"/>
            <w:bottom w:val="none" w:sz="0" w:space="0" w:color="auto"/>
            <w:right w:val="none" w:sz="0" w:space="0" w:color="auto"/>
          </w:divBdr>
          <w:divsChild>
            <w:div w:id="686176233">
              <w:marLeft w:val="0"/>
              <w:marRight w:val="0"/>
              <w:marTop w:val="0"/>
              <w:marBottom w:val="0"/>
              <w:divBdr>
                <w:top w:val="none" w:sz="0" w:space="0" w:color="auto"/>
                <w:left w:val="none" w:sz="0" w:space="0" w:color="auto"/>
                <w:bottom w:val="none" w:sz="0" w:space="0" w:color="auto"/>
                <w:right w:val="none" w:sz="0" w:space="0" w:color="auto"/>
              </w:divBdr>
            </w:div>
          </w:divsChild>
        </w:div>
        <w:div w:id="98569904">
          <w:marLeft w:val="0"/>
          <w:marRight w:val="0"/>
          <w:marTop w:val="0"/>
          <w:marBottom w:val="0"/>
          <w:divBdr>
            <w:top w:val="none" w:sz="0" w:space="0" w:color="auto"/>
            <w:left w:val="none" w:sz="0" w:space="0" w:color="auto"/>
            <w:bottom w:val="none" w:sz="0" w:space="0" w:color="auto"/>
            <w:right w:val="none" w:sz="0" w:space="0" w:color="auto"/>
          </w:divBdr>
          <w:divsChild>
            <w:div w:id="120418092">
              <w:marLeft w:val="0"/>
              <w:marRight w:val="0"/>
              <w:marTop w:val="0"/>
              <w:marBottom w:val="0"/>
              <w:divBdr>
                <w:top w:val="none" w:sz="0" w:space="0" w:color="auto"/>
                <w:left w:val="none" w:sz="0" w:space="0" w:color="auto"/>
                <w:bottom w:val="none" w:sz="0" w:space="0" w:color="auto"/>
                <w:right w:val="none" w:sz="0" w:space="0" w:color="auto"/>
              </w:divBdr>
            </w:div>
          </w:divsChild>
        </w:div>
        <w:div w:id="101149773">
          <w:marLeft w:val="0"/>
          <w:marRight w:val="0"/>
          <w:marTop w:val="0"/>
          <w:marBottom w:val="0"/>
          <w:divBdr>
            <w:top w:val="none" w:sz="0" w:space="0" w:color="auto"/>
            <w:left w:val="none" w:sz="0" w:space="0" w:color="auto"/>
            <w:bottom w:val="none" w:sz="0" w:space="0" w:color="auto"/>
            <w:right w:val="none" w:sz="0" w:space="0" w:color="auto"/>
          </w:divBdr>
          <w:divsChild>
            <w:div w:id="58870035">
              <w:marLeft w:val="0"/>
              <w:marRight w:val="0"/>
              <w:marTop w:val="0"/>
              <w:marBottom w:val="0"/>
              <w:divBdr>
                <w:top w:val="none" w:sz="0" w:space="0" w:color="auto"/>
                <w:left w:val="none" w:sz="0" w:space="0" w:color="auto"/>
                <w:bottom w:val="none" w:sz="0" w:space="0" w:color="auto"/>
                <w:right w:val="none" w:sz="0" w:space="0" w:color="auto"/>
              </w:divBdr>
            </w:div>
          </w:divsChild>
        </w:div>
        <w:div w:id="101267841">
          <w:marLeft w:val="0"/>
          <w:marRight w:val="0"/>
          <w:marTop w:val="0"/>
          <w:marBottom w:val="0"/>
          <w:divBdr>
            <w:top w:val="none" w:sz="0" w:space="0" w:color="auto"/>
            <w:left w:val="none" w:sz="0" w:space="0" w:color="auto"/>
            <w:bottom w:val="none" w:sz="0" w:space="0" w:color="auto"/>
            <w:right w:val="none" w:sz="0" w:space="0" w:color="auto"/>
          </w:divBdr>
          <w:divsChild>
            <w:div w:id="1498301965">
              <w:marLeft w:val="0"/>
              <w:marRight w:val="0"/>
              <w:marTop w:val="0"/>
              <w:marBottom w:val="0"/>
              <w:divBdr>
                <w:top w:val="none" w:sz="0" w:space="0" w:color="auto"/>
                <w:left w:val="none" w:sz="0" w:space="0" w:color="auto"/>
                <w:bottom w:val="none" w:sz="0" w:space="0" w:color="auto"/>
                <w:right w:val="none" w:sz="0" w:space="0" w:color="auto"/>
              </w:divBdr>
            </w:div>
          </w:divsChild>
        </w:div>
        <w:div w:id="101805563">
          <w:marLeft w:val="0"/>
          <w:marRight w:val="0"/>
          <w:marTop w:val="0"/>
          <w:marBottom w:val="0"/>
          <w:divBdr>
            <w:top w:val="none" w:sz="0" w:space="0" w:color="auto"/>
            <w:left w:val="none" w:sz="0" w:space="0" w:color="auto"/>
            <w:bottom w:val="none" w:sz="0" w:space="0" w:color="auto"/>
            <w:right w:val="none" w:sz="0" w:space="0" w:color="auto"/>
          </w:divBdr>
          <w:divsChild>
            <w:div w:id="1228342819">
              <w:marLeft w:val="0"/>
              <w:marRight w:val="0"/>
              <w:marTop w:val="0"/>
              <w:marBottom w:val="0"/>
              <w:divBdr>
                <w:top w:val="none" w:sz="0" w:space="0" w:color="auto"/>
                <w:left w:val="none" w:sz="0" w:space="0" w:color="auto"/>
                <w:bottom w:val="none" w:sz="0" w:space="0" w:color="auto"/>
                <w:right w:val="none" w:sz="0" w:space="0" w:color="auto"/>
              </w:divBdr>
            </w:div>
          </w:divsChild>
        </w:div>
        <w:div w:id="101926821">
          <w:marLeft w:val="0"/>
          <w:marRight w:val="0"/>
          <w:marTop w:val="0"/>
          <w:marBottom w:val="0"/>
          <w:divBdr>
            <w:top w:val="none" w:sz="0" w:space="0" w:color="auto"/>
            <w:left w:val="none" w:sz="0" w:space="0" w:color="auto"/>
            <w:bottom w:val="none" w:sz="0" w:space="0" w:color="auto"/>
            <w:right w:val="none" w:sz="0" w:space="0" w:color="auto"/>
          </w:divBdr>
          <w:divsChild>
            <w:div w:id="547180419">
              <w:marLeft w:val="0"/>
              <w:marRight w:val="0"/>
              <w:marTop w:val="0"/>
              <w:marBottom w:val="0"/>
              <w:divBdr>
                <w:top w:val="none" w:sz="0" w:space="0" w:color="auto"/>
                <w:left w:val="none" w:sz="0" w:space="0" w:color="auto"/>
                <w:bottom w:val="none" w:sz="0" w:space="0" w:color="auto"/>
                <w:right w:val="none" w:sz="0" w:space="0" w:color="auto"/>
              </w:divBdr>
            </w:div>
          </w:divsChild>
        </w:div>
        <w:div w:id="107090464">
          <w:marLeft w:val="0"/>
          <w:marRight w:val="0"/>
          <w:marTop w:val="0"/>
          <w:marBottom w:val="0"/>
          <w:divBdr>
            <w:top w:val="none" w:sz="0" w:space="0" w:color="auto"/>
            <w:left w:val="none" w:sz="0" w:space="0" w:color="auto"/>
            <w:bottom w:val="none" w:sz="0" w:space="0" w:color="auto"/>
            <w:right w:val="none" w:sz="0" w:space="0" w:color="auto"/>
          </w:divBdr>
          <w:divsChild>
            <w:div w:id="14499114">
              <w:marLeft w:val="0"/>
              <w:marRight w:val="0"/>
              <w:marTop w:val="0"/>
              <w:marBottom w:val="0"/>
              <w:divBdr>
                <w:top w:val="none" w:sz="0" w:space="0" w:color="auto"/>
                <w:left w:val="none" w:sz="0" w:space="0" w:color="auto"/>
                <w:bottom w:val="none" w:sz="0" w:space="0" w:color="auto"/>
                <w:right w:val="none" w:sz="0" w:space="0" w:color="auto"/>
              </w:divBdr>
            </w:div>
          </w:divsChild>
        </w:div>
        <w:div w:id="126776497">
          <w:marLeft w:val="0"/>
          <w:marRight w:val="0"/>
          <w:marTop w:val="0"/>
          <w:marBottom w:val="0"/>
          <w:divBdr>
            <w:top w:val="none" w:sz="0" w:space="0" w:color="auto"/>
            <w:left w:val="none" w:sz="0" w:space="0" w:color="auto"/>
            <w:bottom w:val="none" w:sz="0" w:space="0" w:color="auto"/>
            <w:right w:val="none" w:sz="0" w:space="0" w:color="auto"/>
          </w:divBdr>
          <w:divsChild>
            <w:div w:id="2117019831">
              <w:marLeft w:val="0"/>
              <w:marRight w:val="0"/>
              <w:marTop w:val="0"/>
              <w:marBottom w:val="0"/>
              <w:divBdr>
                <w:top w:val="none" w:sz="0" w:space="0" w:color="auto"/>
                <w:left w:val="none" w:sz="0" w:space="0" w:color="auto"/>
                <w:bottom w:val="none" w:sz="0" w:space="0" w:color="auto"/>
                <w:right w:val="none" w:sz="0" w:space="0" w:color="auto"/>
              </w:divBdr>
            </w:div>
          </w:divsChild>
        </w:div>
        <w:div w:id="135033235">
          <w:marLeft w:val="0"/>
          <w:marRight w:val="0"/>
          <w:marTop w:val="0"/>
          <w:marBottom w:val="0"/>
          <w:divBdr>
            <w:top w:val="none" w:sz="0" w:space="0" w:color="auto"/>
            <w:left w:val="none" w:sz="0" w:space="0" w:color="auto"/>
            <w:bottom w:val="none" w:sz="0" w:space="0" w:color="auto"/>
            <w:right w:val="none" w:sz="0" w:space="0" w:color="auto"/>
          </w:divBdr>
          <w:divsChild>
            <w:div w:id="1990936488">
              <w:marLeft w:val="0"/>
              <w:marRight w:val="0"/>
              <w:marTop w:val="0"/>
              <w:marBottom w:val="0"/>
              <w:divBdr>
                <w:top w:val="none" w:sz="0" w:space="0" w:color="auto"/>
                <w:left w:val="none" w:sz="0" w:space="0" w:color="auto"/>
                <w:bottom w:val="none" w:sz="0" w:space="0" w:color="auto"/>
                <w:right w:val="none" w:sz="0" w:space="0" w:color="auto"/>
              </w:divBdr>
            </w:div>
          </w:divsChild>
        </w:div>
        <w:div w:id="142164075">
          <w:marLeft w:val="0"/>
          <w:marRight w:val="0"/>
          <w:marTop w:val="0"/>
          <w:marBottom w:val="0"/>
          <w:divBdr>
            <w:top w:val="none" w:sz="0" w:space="0" w:color="auto"/>
            <w:left w:val="none" w:sz="0" w:space="0" w:color="auto"/>
            <w:bottom w:val="none" w:sz="0" w:space="0" w:color="auto"/>
            <w:right w:val="none" w:sz="0" w:space="0" w:color="auto"/>
          </w:divBdr>
          <w:divsChild>
            <w:div w:id="1734549059">
              <w:marLeft w:val="0"/>
              <w:marRight w:val="0"/>
              <w:marTop w:val="0"/>
              <w:marBottom w:val="0"/>
              <w:divBdr>
                <w:top w:val="none" w:sz="0" w:space="0" w:color="auto"/>
                <w:left w:val="none" w:sz="0" w:space="0" w:color="auto"/>
                <w:bottom w:val="none" w:sz="0" w:space="0" w:color="auto"/>
                <w:right w:val="none" w:sz="0" w:space="0" w:color="auto"/>
              </w:divBdr>
            </w:div>
          </w:divsChild>
        </w:div>
        <w:div w:id="144787919">
          <w:marLeft w:val="0"/>
          <w:marRight w:val="0"/>
          <w:marTop w:val="0"/>
          <w:marBottom w:val="0"/>
          <w:divBdr>
            <w:top w:val="none" w:sz="0" w:space="0" w:color="auto"/>
            <w:left w:val="none" w:sz="0" w:space="0" w:color="auto"/>
            <w:bottom w:val="none" w:sz="0" w:space="0" w:color="auto"/>
            <w:right w:val="none" w:sz="0" w:space="0" w:color="auto"/>
          </w:divBdr>
          <w:divsChild>
            <w:div w:id="67770069">
              <w:marLeft w:val="0"/>
              <w:marRight w:val="0"/>
              <w:marTop w:val="0"/>
              <w:marBottom w:val="0"/>
              <w:divBdr>
                <w:top w:val="none" w:sz="0" w:space="0" w:color="auto"/>
                <w:left w:val="none" w:sz="0" w:space="0" w:color="auto"/>
                <w:bottom w:val="none" w:sz="0" w:space="0" w:color="auto"/>
                <w:right w:val="none" w:sz="0" w:space="0" w:color="auto"/>
              </w:divBdr>
            </w:div>
          </w:divsChild>
        </w:div>
        <w:div w:id="146242075">
          <w:marLeft w:val="0"/>
          <w:marRight w:val="0"/>
          <w:marTop w:val="0"/>
          <w:marBottom w:val="0"/>
          <w:divBdr>
            <w:top w:val="none" w:sz="0" w:space="0" w:color="auto"/>
            <w:left w:val="none" w:sz="0" w:space="0" w:color="auto"/>
            <w:bottom w:val="none" w:sz="0" w:space="0" w:color="auto"/>
            <w:right w:val="none" w:sz="0" w:space="0" w:color="auto"/>
          </w:divBdr>
          <w:divsChild>
            <w:div w:id="1086919041">
              <w:marLeft w:val="0"/>
              <w:marRight w:val="0"/>
              <w:marTop w:val="0"/>
              <w:marBottom w:val="0"/>
              <w:divBdr>
                <w:top w:val="none" w:sz="0" w:space="0" w:color="auto"/>
                <w:left w:val="none" w:sz="0" w:space="0" w:color="auto"/>
                <w:bottom w:val="none" w:sz="0" w:space="0" w:color="auto"/>
                <w:right w:val="none" w:sz="0" w:space="0" w:color="auto"/>
              </w:divBdr>
            </w:div>
          </w:divsChild>
        </w:div>
        <w:div w:id="147551022">
          <w:marLeft w:val="0"/>
          <w:marRight w:val="0"/>
          <w:marTop w:val="0"/>
          <w:marBottom w:val="0"/>
          <w:divBdr>
            <w:top w:val="none" w:sz="0" w:space="0" w:color="auto"/>
            <w:left w:val="none" w:sz="0" w:space="0" w:color="auto"/>
            <w:bottom w:val="none" w:sz="0" w:space="0" w:color="auto"/>
            <w:right w:val="none" w:sz="0" w:space="0" w:color="auto"/>
          </w:divBdr>
          <w:divsChild>
            <w:div w:id="1000429975">
              <w:marLeft w:val="0"/>
              <w:marRight w:val="0"/>
              <w:marTop w:val="0"/>
              <w:marBottom w:val="0"/>
              <w:divBdr>
                <w:top w:val="none" w:sz="0" w:space="0" w:color="auto"/>
                <w:left w:val="none" w:sz="0" w:space="0" w:color="auto"/>
                <w:bottom w:val="none" w:sz="0" w:space="0" w:color="auto"/>
                <w:right w:val="none" w:sz="0" w:space="0" w:color="auto"/>
              </w:divBdr>
            </w:div>
          </w:divsChild>
        </w:div>
        <w:div w:id="170995553">
          <w:marLeft w:val="0"/>
          <w:marRight w:val="0"/>
          <w:marTop w:val="0"/>
          <w:marBottom w:val="0"/>
          <w:divBdr>
            <w:top w:val="none" w:sz="0" w:space="0" w:color="auto"/>
            <w:left w:val="none" w:sz="0" w:space="0" w:color="auto"/>
            <w:bottom w:val="none" w:sz="0" w:space="0" w:color="auto"/>
            <w:right w:val="none" w:sz="0" w:space="0" w:color="auto"/>
          </w:divBdr>
          <w:divsChild>
            <w:div w:id="1543903524">
              <w:marLeft w:val="0"/>
              <w:marRight w:val="0"/>
              <w:marTop w:val="0"/>
              <w:marBottom w:val="0"/>
              <w:divBdr>
                <w:top w:val="none" w:sz="0" w:space="0" w:color="auto"/>
                <w:left w:val="none" w:sz="0" w:space="0" w:color="auto"/>
                <w:bottom w:val="none" w:sz="0" w:space="0" w:color="auto"/>
                <w:right w:val="none" w:sz="0" w:space="0" w:color="auto"/>
              </w:divBdr>
            </w:div>
          </w:divsChild>
        </w:div>
        <w:div w:id="174732467">
          <w:marLeft w:val="0"/>
          <w:marRight w:val="0"/>
          <w:marTop w:val="0"/>
          <w:marBottom w:val="0"/>
          <w:divBdr>
            <w:top w:val="none" w:sz="0" w:space="0" w:color="auto"/>
            <w:left w:val="none" w:sz="0" w:space="0" w:color="auto"/>
            <w:bottom w:val="none" w:sz="0" w:space="0" w:color="auto"/>
            <w:right w:val="none" w:sz="0" w:space="0" w:color="auto"/>
          </w:divBdr>
          <w:divsChild>
            <w:div w:id="1752846145">
              <w:marLeft w:val="0"/>
              <w:marRight w:val="0"/>
              <w:marTop w:val="0"/>
              <w:marBottom w:val="0"/>
              <w:divBdr>
                <w:top w:val="none" w:sz="0" w:space="0" w:color="auto"/>
                <w:left w:val="none" w:sz="0" w:space="0" w:color="auto"/>
                <w:bottom w:val="none" w:sz="0" w:space="0" w:color="auto"/>
                <w:right w:val="none" w:sz="0" w:space="0" w:color="auto"/>
              </w:divBdr>
            </w:div>
          </w:divsChild>
        </w:div>
        <w:div w:id="187918269">
          <w:marLeft w:val="0"/>
          <w:marRight w:val="0"/>
          <w:marTop w:val="0"/>
          <w:marBottom w:val="0"/>
          <w:divBdr>
            <w:top w:val="none" w:sz="0" w:space="0" w:color="auto"/>
            <w:left w:val="none" w:sz="0" w:space="0" w:color="auto"/>
            <w:bottom w:val="none" w:sz="0" w:space="0" w:color="auto"/>
            <w:right w:val="none" w:sz="0" w:space="0" w:color="auto"/>
          </w:divBdr>
          <w:divsChild>
            <w:div w:id="2073654777">
              <w:marLeft w:val="0"/>
              <w:marRight w:val="0"/>
              <w:marTop w:val="0"/>
              <w:marBottom w:val="0"/>
              <w:divBdr>
                <w:top w:val="none" w:sz="0" w:space="0" w:color="auto"/>
                <w:left w:val="none" w:sz="0" w:space="0" w:color="auto"/>
                <w:bottom w:val="none" w:sz="0" w:space="0" w:color="auto"/>
                <w:right w:val="none" w:sz="0" w:space="0" w:color="auto"/>
              </w:divBdr>
            </w:div>
          </w:divsChild>
        </w:div>
        <w:div w:id="188177263">
          <w:marLeft w:val="0"/>
          <w:marRight w:val="0"/>
          <w:marTop w:val="0"/>
          <w:marBottom w:val="0"/>
          <w:divBdr>
            <w:top w:val="none" w:sz="0" w:space="0" w:color="auto"/>
            <w:left w:val="none" w:sz="0" w:space="0" w:color="auto"/>
            <w:bottom w:val="none" w:sz="0" w:space="0" w:color="auto"/>
            <w:right w:val="none" w:sz="0" w:space="0" w:color="auto"/>
          </w:divBdr>
          <w:divsChild>
            <w:div w:id="905536236">
              <w:marLeft w:val="0"/>
              <w:marRight w:val="0"/>
              <w:marTop w:val="0"/>
              <w:marBottom w:val="0"/>
              <w:divBdr>
                <w:top w:val="none" w:sz="0" w:space="0" w:color="auto"/>
                <w:left w:val="none" w:sz="0" w:space="0" w:color="auto"/>
                <w:bottom w:val="none" w:sz="0" w:space="0" w:color="auto"/>
                <w:right w:val="none" w:sz="0" w:space="0" w:color="auto"/>
              </w:divBdr>
            </w:div>
          </w:divsChild>
        </w:div>
        <w:div w:id="192696843">
          <w:marLeft w:val="0"/>
          <w:marRight w:val="0"/>
          <w:marTop w:val="0"/>
          <w:marBottom w:val="0"/>
          <w:divBdr>
            <w:top w:val="none" w:sz="0" w:space="0" w:color="auto"/>
            <w:left w:val="none" w:sz="0" w:space="0" w:color="auto"/>
            <w:bottom w:val="none" w:sz="0" w:space="0" w:color="auto"/>
            <w:right w:val="none" w:sz="0" w:space="0" w:color="auto"/>
          </w:divBdr>
          <w:divsChild>
            <w:div w:id="1820926522">
              <w:marLeft w:val="0"/>
              <w:marRight w:val="0"/>
              <w:marTop w:val="0"/>
              <w:marBottom w:val="0"/>
              <w:divBdr>
                <w:top w:val="none" w:sz="0" w:space="0" w:color="auto"/>
                <w:left w:val="none" w:sz="0" w:space="0" w:color="auto"/>
                <w:bottom w:val="none" w:sz="0" w:space="0" w:color="auto"/>
                <w:right w:val="none" w:sz="0" w:space="0" w:color="auto"/>
              </w:divBdr>
            </w:div>
          </w:divsChild>
        </w:div>
        <w:div w:id="194003988">
          <w:marLeft w:val="0"/>
          <w:marRight w:val="0"/>
          <w:marTop w:val="0"/>
          <w:marBottom w:val="0"/>
          <w:divBdr>
            <w:top w:val="none" w:sz="0" w:space="0" w:color="auto"/>
            <w:left w:val="none" w:sz="0" w:space="0" w:color="auto"/>
            <w:bottom w:val="none" w:sz="0" w:space="0" w:color="auto"/>
            <w:right w:val="none" w:sz="0" w:space="0" w:color="auto"/>
          </w:divBdr>
          <w:divsChild>
            <w:div w:id="743525635">
              <w:marLeft w:val="0"/>
              <w:marRight w:val="0"/>
              <w:marTop w:val="0"/>
              <w:marBottom w:val="0"/>
              <w:divBdr>
                <w:top w:val="none" w:sz="0" w:space="0" w:color="auto"/>
                <w:left w:val="none" w:sz="0" w:space="0" w:color="auto"/>
                <w:bottom w:val="none" w:sz="0" w:space="0" w:color="auto"/>
                <w:right w:val="none" w:sz="0" w:space="0" w:color="auto"/>
              </w:divBdr>
            </w:div>
          </w:divsChild>
        </w:div>
        <w:div w:id="212468530">
          <w:marLeft w:val="0"/>
          <w:marRight w:val="0"/>
          <w:marTop w:val="0"/>
          <w:marBottom w:val="0"/>
          <w:divBdr>
            <w:top w:val="none" w:sz="0" w:space="0" w:color="auto"/>
            <w:left w:val="none" w:sz="0" w:space="0" w:color="auto"/>
            <w:bottom w:val="none" w:sz="0" w:space="0" w:color="auto"/>
            <w:right w:val="none" w:sz="0" w:space="0" w:color="auto"/>
          </w:divBdr>
          <w:divsChild>
            <w:div w:id="623315685">
              <w:marLeft w:val="0"/>
              <w:marRight w:val="0"/>
              <w:marTop w:val="0"/>
              <w:marBottom w:val="0"/>
              <w:divBdr>
                <w:top w:val="none" w:sz="0" w:space="0" w:color="auto"/>
                <w:left w:val="none" w:sz="0" w:space="0" w:color="auto"/>
                <w:bottom w:val="none" w:sz="0" w:space="0" w:color="auto"/>
                <w:right w:val="none" w:sz="0" w:space="0" w:color="auto"/>
              </w:divBdr>
            </w:div>
          </w:divsChild>
        </w:div>
        <w:div w:id="213781523">
          <w:marLeft w:val="0"/>
          <w:marRight w:val="0"/>
          <w:marTop w:val="0"/>
          <w:marBottom w:val="0"/>
          <w:divBdr>
            <w:top w:val="none" w:sz="0" w:space="0" w:color="auto"/>
            <w:left w:val="none" w:sz="0" w:space="0" w:color="auto"/>
            <w:bottom w:val="none" w:sz="0" w:space="0" w:color="auto"/>
            <w:right w:val="none" w:sz="0" w:space="0" w:color="auto"/>
          </w:divBdr>
          <w:divsChild>
            <w:div w:id="670717528">
              <w:marLeft w:val="0"/>
              <w:marRight w:val="0"/>
              <w:marTop w:val="0"/>
              <w:marBottom w:val="0"/>
              <w:divBdr>
                <w:top w:val="none" w:sz="0" w:space="0" w:color="auto"/>
                <w:left w:val="none" w:sz="0" w:space="0" w:color="auto"/>
                <w:bottom w:val="none" w:sz="0" w:space="0" w:color="auto"/>
                <w:right w:val="none" w:sz="0" w:space="0" w:color="auto"/>
              </w:divBdr>
            </w:div>
          </w:divsChild>
        </w:div>
        <w:div w:id="227963124">
          <w:marLeft w:val="0"/>
          <w:marRight w:val="0"/>
          <w:marTop w:val="0"/>
          <w:marBottom w:val="0"/>
          <w:divBdr>
            <w:top w:val="none" w:sz="0" w:space="0" w:color="auto"/>
            <w:left w:val="none" w:sz="0" w:space="0" w:color="auto"/>
            <w:bottom w:val="none" w:sz="0" w:space="0" w:color="auto"/>
            <w:right w:val="none" w:sz="0" w:space="0" w:color="auto"/>
          </w:divBdr>
          <w:divsChild>
            <w:div w:id="449010608">
              <w:marLeft w:val="0"/>
              <w:marRight w:val="0"/>
              <w:marTop w:val="0"/>
              <w:marBottom w:val="0"/>
              <w:divBdr>
                <w:top w:val="none" w:sz="0" w:space="0" w:color="auto"/>
                <w:left w:val="none" w:sz="0" w:space="0" w:color="auto"/>
                <w:bottom w:val="none" w:sz="0" w:space="0" w:color="auto"/>
                <w:right w:val="none" w:sz="0" w:space="0" w:color="auto"/>
              </w:divBdr>
            </w:div>
          </w:divsChild>
        </w:div>
        <w:div w:id="254443253">
          <w:marLeft w:val="0"/>
          <w:marRight w:val="0"/>
          <w:marTop w:val="0"/>
          <w:marBottom w:val="0"/>
          <w:divBdr>
            <w:top w:val="none" w:sz="0" w:space="0" w:color="auto"/>
            <w:left w:val="none" w:sz="0" w:space="0" w:color="auto"/>
            <w:bottom w:val="none" w:sz="0" w:space="0" w:color="auto"/>
            <w:right w:val="none" w:sz="0" w:space="0" w:color="auto"/>
          </w:divBdr>
          <w:divsChild>
            <w:div w:id="979771885">
              <w:marLeft w:val="0"/>
              <w:marRight w:val="0"/>
              <w:marTop w:val="0"/>
              <w:marBottom w:val="0"/>
              <w:divBdr>
                <w:top w:val="none" w:sz="0" w:space="0" w:color="auto"/>
                <w:left w:val="none" w:sz="0" w:space="0" w:color="auto"/>
                <w:bottom w:val="none" w:sz="0" w:space="0" w:color="auto"/>
                <w:right w:val="none" w:sz="0" w:space="0" w:color="auto"/>
              </w:divBdr>
            </w:div>
          </w:divsChild>
        </w:div>
        <w:div w:id="257063790">
          <w:marLeft w:val="0"/>
          <w:marRight w:val="0"/>
          <w:marTop w:val="0"/>
          <w:marBottom w:val="0"/>
          <w:divBdr>
            <w:top w:val="none" w:sz="0" w:space="0" w:color="auto"/>
            <w:left w:val="none" w:sz="0" w:space="0" w:color="auto"/>
            <w:bottom w:val="none" w:sz="0" w:space="0" w:color="auto"/>
            <w:right w:val="none" w:sz="0" w:space="0" w:color="auto"/>
          </w:divBdr>
          <w:divsChild>
            <w:div w:id="1382745976">
              <w:marLeft w:val="0"/>
              <w:marRight w:val="0"/>
              <w:marTop w:val="0"/>
              <w:marBottom w:val="0"/>
              <w:divBdr>
                <w:top w:val="none" w:sz="0" w:space="0" w:color="auto"/>
                <w:left w:val="none" w:sz="0" w:space="0" w:color="auto"/>
                <w:bottom w:val="none" w:sz="0" w:space="0" w:color="auto"/>
                <w:right w:val="none" w:sz="0" w:space="0" w:color="auto"/>
              </w:divBdr>
            </w:div>
          </w:divsChild>
        </w:div>
        <w:div w:id="265038083">
          <w:marLeft w:val="0"/>
          <w:marRight w:val="0"/>
          <w:marTop w:val="0"/>
          <w:marBottom w:val="0"/>
          <w:divBdr>
            <w:top w:val="none" w:sz="0" w:space="0" w:color="auto"/>
            <w:left w:val="none" w:sz="0" w:space="0" w:color="auto"/>
            <w:bottom w:val="none" w:sz="0" w:space="0" w:color="auto"/>
            <w:right w:val="none" w:sz="0" w:space="0" w:color="auto"/>
          </w:divBdr>
          <w:divsChild>
            <w:div w:id="2107265737">
              <w:marLeft w:val="0"/>
              <w:marRight w:val="0"/>
              <w:marTop w:val="0"/>
              <w:marBottom w:val="0"/>
              <w:divBdr>
                <w:top w:val="none" w:sz="0" w:space="0" w:color="auto"/>
                <w:left w:val="none" w:sz="0" w:space="0" w:color="auto"/>
                <w:bottom w:val="none" w:sz="0" w:space="0" w:color="auto"/>
                <w:right w:val="none" w:sz="0" w:space="0" w:color="auto"/>
              </w:divBdr>
            </w:div>
          </w:divsChild>
        </w:div>
        <w:div w:id="286274472">
          <w:marLeft w:val="0"/>
          <w:marRight w:val="0"/>
          <w:marTop w:val="0"/>
          <w:marBottom w:val="0"/>
          <w:divBdr>
            <w:top w:val="none" w:sz="0" w:space="0" w:color="auto"/>
            <w:left w:val="none" w:sz="0" w:space="0" w:color="auto"/>
            <w:bottom w:val="none" w:sz="0" w:space="0" w:color="auto"/>
            <w:right w:val="none" w:sz="0" w:space="0" w:color="auto"/>
          </w:divBdr>
          <w:divsChild>
            <w:div w:id="791946396">
              <w:marLeft w:val="0"/>
              <w:marRight w:val="0"/>
              <w:marTop w:val="0"/>
              <w:marBottom w:val="0"/>
              <w:divBdr>
                <w:top w:val="none" w:sz="0" w:space="0" w:color="auto"/>
                <w:left w:val="none" w:sz="0" w:space="0" w:color="auto"/>
                <w:bottom w:val="none" w:sz="0" w:space="0" w:color="auto"/>
                <w:right w:val="none" w:sz="0" w:space="0" w:color="auto"/>
              </w:divBdr>
            </w:div>
          </w:divsChild>
        </w:div>
        <w:div w:id="291716968">
          <w:marLeft w:val="0"/>
          <w:marRight w:val="0"/>
          <w:marTop w:val="0"/>
          <w:marBottom w:val="0"/>
          <w:divBdr>
            <w:top w:val="none" w:sz="0" w:space="0" w:color="auto"/>
            <w:left w:val="none" w:sz="0" w:space="0" w:color="auto"/>
            <w:bottom w:val="none" w:sz="0" w:space="0" w:color="auto"/>
            <w:right w:val="none" w:sz="0" w:space="0" w:color="auto"/>
          </w:divBdr>
          <w:divsChild>
            <w:div w:id="976224630">
              <w:marLeft w:val="0"/>
              <w:marRight w:val="0"/>
              <w:marTop w:val="0"/>
              <w:marBottom w:val="0"/>
              <w:divBdr>
                <w:top w:val="none" w:sz="0" w:space="0" w:color="auto"/>
                <w:left w:val="none" w:sz="0" w:space="0" w:color="auto"/>
                <w:bottom w:val="none" w:sz="0" w:space="0" w:color="auto"/>
                <w:right w:val="none" w:sz="0" w:space="0" w:color="auto"/>
              </w:divBdr>
            </w:div>
          </w:divsChild>
        </w:div>
        <w:div w:id="293559118">
          <w:marLeft w:val="0"/>
          <w:marRight w:val="0"/>
          <w:marTop w:val="0"/>
          <w:marBottom w:val="0"/>
          <w:divBdr>
            <w:top w:val="none" w:sz="0" w:space="0" w:color="auto"/>
            <w:left w:val="none" w:sz="0" w:space="0" w:color="auto"/>
            <w:bottom w:val="none" w:sz="0" w:space="0" w:color="auto"/>
            <w:right w:val="none" w:sz="0" w:space="0" w:color="auto"/>
          </w:divBdr>
          <w:divsChild>
            <w:div w:id="10420271">
              <w:marLeft w:val="0"/>
              <w:marRight w:val="0"/>
              <w:marTop w:val="0"/>
              <w:marBottom w:val="0"/>
              <w:divBdr>
                <w:top w:val="none" w:sz="0" w:space="0" w:color="auto"/>
                <w:left w:val="none" w:sz="0" w:space="0" w:color="auto"/>
                <w:bottom w:val="none" w:sz="0" w:space="0" w:color="auto"/>
                <w:right w:val="none" w:sz="0" w:space="0" w:color="auto"/>
              </w:divBdr>
            </w:div>
          </w:divsChild>
        </w:div>
        <w:div w:id="307637830">
          <w:marLeft w:val="0"/>
          <w:marRight w:val="0"/>
          <w:marTop w:val="0"/>
          <w:marBottom w:val="0"/>
          <w:divBdr>
            <w:top w:val="none" w:sz="0" w:space="0" w:color="auto"/>
            <w:left w:val="none" w:sz="0" w:space="0" w:color="auto"/>
            <w:bottom w:val="none" w:sz="0" w:space="0" w:color="auto"/>
            <w:right w:val="none" w:sz="0" w:space="0" w:color="auto"/>
          </w:divBdr>
          <w:divsChild>
            <w:div w:id="1774930960">
              <w:marLeft w:val="0"/>
              <w:marRight w:val="0"/>
              <w:marTop w:val="0"/>
              <w:marBottom w:val="0"/>
              <w:divBdr>
                <w:top w:val="none" w:sz="0" w:space="0" w:color="auto"/>
                <w:left w:val="none" w:sz="0" w:space="0" w:color="auto"/>
                <w:bottom w:val="none" w:sz="0" w:space="0" w:color="auto"/>
                <w:right w:val="none" w:sz="0" w:space="0" w:color="auto"/>
              </w:divBdr>
            </w:div>
          </w:divsChild>
        </w:div>
        <w:div w:id="307714256">
          <w:marLeft w:val="0"/>
          <w:marRight w:val="0"/>
          <w:marTop w:val="0"/>
          <w:marBottom w:val="0"/>
          <w:divBdr>
            <w:top w:val="none" w:sz="0" w:space="0" w:color="auto"/>
            <w:left w:val="none" w:sz="0" w:space="0" w:color="auto"/>
            <w:bottom w:val="none" w:sz="0" w:space="0" w:color="auto"/>
            <w:right w:val="none" w:sz="0" w:space="0" w:color="auto"/>
          </w:divBdr>
          <w:divsChild>
            <w:div w:id="1851337735">
              <w:marLeft w:val="0"/>
              <w:marRight w:val="0"/>
              <w:marTop w:val="0"/>
              <w:marBottom w:val="0"/>
              <w:divBdr>
                <w:top w:val="none" w:sz="0" w:space="0" w:color="auto"/>
                <w:left w:val="none" w:sz="0" w:space="0" w:color="auto"/>
                <w:bottom w:val="none" w:sz="0" w:space="0" w:color="auto"/>
                <w:right w:val="none" w:sz="0" w:space="0" w:color="auto"/>
              </w:divBdr>
            </w:div>
          </w:divsChild>
        </w:div>
        <w:div w:id="315381555">
          <w:marLeft w:val="0"/>
          <w:marRight w:val="0"/>
          <w:marTop w:val="0"/>
          <w:marBottom w:val="0"/>
          <w:divBdr>
            <w:top w:val="none" w:sz="0" w:space="0" w:color="auto"/>
            <w:left w:val="none" w:sz="0" w:space="0" w:color="auto"/>
            <w:bottom w:val="none" w:sz="0" w:space="0" w:color="auto"/>
            <w:right w:val="none" w:sz="0" w:space="0" w:color="auto"/>
          </w:divBdr>
          <w:divsChild>
            <w:div w:id="849299852">
              <w:marLeft w:val="0"/>
              <w:marRight w:val="0"/>
              <w:marTop w:val="0"/>
              <w:marBottom w:val="0"/>
              <w:divBdr>
                <w:top w:val="none" w:sz="0" w:space="0" w:color="auto"/>
                <w:left w:val="none" w:sz="0" w:space="0" w:color="auto"/>
                <w:bottom w:val="none" w:sz="0" w:space="0" w:color="auto"/>
                <w:right w:val="none" w:sz="0" w:space="0" w:color="auto"/>
              </w:divBdr>
            </w:div>
          </w:divsChild>
        </w:div>
        <w:div w:id="316761176">
          <w:marLeft w:val="0"/>
          <w:marRight w:val="0"/>
          <w:marTop w:val="0"/>
          <w:marBottom w:val="0"/>
          <w:divBdr>
            <w:top w:val="none" w:sz="0" w:space="0" w:color="auto"/>
            <w:left w:val="none" w:sz="0" w:space="0" w:color="auto"/>
            <w:bottom w:val="none" w:sz="0" w:space="0" w:color="auto"/>
            <w:right w:val="none" w:sz="0" w:space="0" w:color="auto"/>
          </w:divBdr>
          <w:divsChild>
            <w:div w:id="281036665">
              <w:marLeft w:val="0"/>
              <w:marRight w:val="0"/>
              <w:marTop w:val="0"/>
              <w:marBottom w:val="0"/>
              <w:divBdr>
                <w:top w:val="none" w:sz="0" w:space="0" w:color="auto"/>
                <w:left w:val="none" w:sz="0" w:space="0" w:color="auto"/>
                <w:bottom w:val="none" w:sz="0" w:space="0" w:color="auto"/>
                <w:right w:val="none" w:sz="0" w:space="0" w:color="auto"/>
              </w:divBdr>
            </w:div>
          </w:divsChild>
        </w:div>
        <w:div w:id="321809753">
          <w:marLeft w:val="0"/>
          <w:marRight w:val="0"/>
          <w:marTop w:val="0"/>
          <w:marBottom w:val="0"/>
          <w:divBdr>
            <w:top w:val="none" w:sz="0" w:space="0" w:color="auto"/>
            <w:left w:val="none" w:sz="0" w:space="0" w:color="auto"/>
            <w:bottom w:val="none" w:sz="0" w:space="0" w:color="auto"/>
            <w:right w:val="none" w:sz="0" w:space="0" w:color="auto"/>
          </w:divBdr>
          <w:divsChild>
            <w:div w:id="1247495664">
              <w:marLeft w:val="0"/>
              <w:marRight w:val="0"/>
              <w:marTop w:val="0"/>
              <w:marBottom w:val="0"/>
              <w:divBdr>
                <w:top w:val="none" w:sz="0" w:space="0" w:color="auto"/>
                <w:left w:val="none" w:sz="0" w:space="0" w:color="auto"/>
                <w:bottom w:val="none" w:sz="0" w:space="0" w:color="auto"/>
                <w:right w:val="none" w:sz="0" w:space="0" w:color="auto"/>
              </w:divBdr>
            </w:div>
          </w:divsChild>
        </w:div>
        <w:div w:id="325787396">
          <w:marLeft w:val="0"/>
          <w:marRight w:val="0"/>
          <w:marTop w:val="0"/>
          <w:marBottom w:val="0"/>
          <w:divBdr>
            <w:top w:val="none" w:sz="0" w:space="0" w:color="auto"/>
            <w:left w:val="none" w:sz="0" w:space="0" w:color="auto"/>
            <w:bottom w:val="none" w:sz="0" w:space="0" w:color="auto"/>
            <w:right w:val="none" w:sz="0" w:space="0" w:color="auto"/>
          </w:divBdr>
          <w:divsChild>
            <w:div w:id="1094473187">
              <w:marLeft w:val="0"/>
              <w:marRight w:val="0"/>
              <w:marTop w:val="0"/>
              <w:marBottom w:val="0"/>
              <w:divBdr>
                <w:top w:val="none" w:sz="0" w:space="0" w:color="auto"/>
                <w:left w:val="none" w:sz="0" w:space="0" w:color="auto"/>
                <w:bottom w:val="none" w:sz="0" w:space="0" w:color="auto"/>
                <w:right w:val="none" w:sz="0" w:space="0" w:color="auto"/>
              </w:divBdr>
            </w:div>
          </w:divsChild>
        </w:div>
        <w:div w:id="329335664">
          <w:marLeft w:val="0"/>
          <w:marRight w:val="0"/>
          <w:marTop w:val="0"/>
          <w:marBottom w:val="0"/>
          <w:divBdr>
            <w:top w:val="none" w:sz="0" w:space="0" w:color="auto"/>
            <w:left w:val="none" w:sz="0" w:space="0" w:color="auto"/>
            <w:bottom w:val="none" w:sz="0" w:space="0" w:color="auto"/>
            <w:right w:val="none" w:sz="0" w:space="0" w:color="auto"/>
          </w:divBdr>
          <w:divsChild>
            <w:div w:id="1508979115">
              <w:marLeft w:val="0"/>
              <w:marRight w:val="0"/>
              <w:marTop w:val="0"/>
              <w:marBottom w:val="0"/>
              <w:divBdr>
                <w:top w:val="none" w:sz="0" w:space="0" w:color="auto"/>
                <w:left w:val="none" w:sz="0" w:space="0" w:color="auto"/>
                <w:bottom w:val="none" w:sz="0" w:space="0" w:color="auto"/>
                <w:right w:val="none" w:sz="0" w:space="0" w:color="auto"/>
              </w:divBdr>
            </w:div>
          </w:divsChild>
        </w:div>
        <w:div w:id="334504566">
          <w:marLeft w:val="0"/>
          <w:marRight w:val="0"/>
          <w:marTop w:val="0"/>
          <w:marBottom w:val="0"/>
          <w:divBdr>
            <w:top w:val="none" w:sz="0" w:space="0" w:color="auto"/>
            <w:left w:val="none" w:sz="0" w:space="0" w:color="auto"/>
            <w:bottom w:val="none" w:sz="0" w:space="0" w:color="auto"/>
            <w:right w:val="none" w:sz="0" w:space="0" w:color="auto"/>
          </w:divBdr>
          <w:divsChild>
            <w:div w:id="964232480">
              <w:marLeft w:val="0"/>
              <w:marRight w:val="0"/>
              <w:marTop w:val="0"/>
              <w:marBottom w:val="0"/>
              <w:divBdr>
                <w:top w:val="none" w:sz="0" w:space="0" w:color="auto"/>
                <w:left w:val="none" w:sz="0" w:space="0" w:color="auto"/>
                <w:bottom w:val="none" w:sz="0" w:space="0" w:color="auto"/>
                <w:right w:val="none" w:sz="0" w:space="0" w:color="auto"/>
              </w:divBdr>
            </w:div>
          </w:divsChild>
        </w:div>
        <w:div w:id="357239104">
          <w:marLeft w:val="0"/>
          <w:marRight w:val="0"/>
          <w:marTop w:val="0"/>
          <w:marBottom w:val="0"/>
          <w:divBdr>
            <w:top w:val="none" w:sz="0" w:space="0" w:color="auto"/>
            <w:left w:val="none" w:sz="0" w:space="0" w:color="auto"/>
            <w:bottom w:val="none" w:sz="0" w:space="0" w:color="auto"/>
            <w:right w:val="none" w:sz="0" w:space="0" w:color="auto"/>
          </w:divBdr>
          <w:divsChild>
            <w:div w:id="1408377876">
              <w:marLeft w:val="0"/>
              <w:marRight w:val="0"/>
              <w:marTop w:val="0"/>
              <w:marBottom w:val="0"/>
              <w:divBdr>
                <w:top w:val="none" w:sz="0" w:space="0" w:color="auto"/>
                <w:left w:val="none" w:sz="0" w:space="0" w:color="auto"/>
                <w:bottom w:val="none" w:sz="0" w:space="0" w:color="auto"/>
                <w:right w:val="none" w:sz="0" w:space="0" w:color="auto"/>
              </w:divBdr>
            </w:div>
          </w:divsChild>
        </w:div>
        <w:div w:id="379204729">
          <w:marLeft w:val="0"/>
          <w:marRight w:val="0"/>
          <w:marTop w:val="0"/>
          <w:marBottom w:val="0"/>
          <w:divBdr>
            <w:top w:val="none" w:sz="0" w:space="0" w:color="auto"/>
            <w:left w:val="none" w:sz="0" w:space="0" w:color="auto"/>
            <w:bottom w:val="none" w:sz="0" w:space="0" w:color="auto"/>
            <w:right w:val="none" w:sz="0" w:space="0" w:color="auto"/>
          </w:divBdr>
          <w:divsChild>
            <w:div w:id="201089475">
              <w:marLeft w:val="0"/>
              <w:marRight w:val="0"/>
              <w:marTop w:val="0"/>
              <w:marBottom w:val="0"/>
              <w:divBdr>
                <w:top w:val="none" w:sz="0" w:space="0" w:color="auto"/>
                <w:left w:val="none" w:sz="0" w:space="0" w:color="auto"/>
                <w:bottom w:val="none" w:sz="0" w:space="0" w:color="auto"/>
                <w:right w:val="none" w:sz="0" w:space="0" w:color="auto"/>
              </w:divBdr>
            </w:div>
          </w:divsChild>
        </w:div>
        <w:div w:id="388959888">
          <w:marLeft w:val="0"/>
          <w:marRight w:val="0"/>
          <w:marTop w:val="0"/>
          <w:marBottom w:val="0"/>
          <w:divBdr>
            <w:top w:val="none" w:sz="0" w:space="0" w:color="auto"/>
            <w:left w:val="none" w:sz="0" w:space="0" w:color="auto"/>
            <w:bottom w:val="none" w:sz="0" w:space="0" w:color="auto"/>
            <w:right w:val="none" w:sz="0" w:space="0" w:color="auto"/>
          </w:divBdr>
          <w:divsChild>
            <w:div w:id="186678745">
              <w:marLeft w:val="0"/>
              <w:marRight w:val="0"/>
              <w:marTop w:val="0"/>
              <w:marBottom w:val="0"/>
              <w:divBdr>
                <w:top w:val="none" w:sz="0" w:space="0" w:color="auto"/>
                <w:left w:val="none" w:sz="0" w:space="0" w:color="auto"/>
                <w:bottom w:val="none" w:sz="0" w:space="0" w:color="auto"/>
                <w:right w:val="none" w:sz="0" w:space="0" w:color="auto"/>
              </w:divBdr>
            </w:div>
          </w:divsChild>
        </w:div>
        <w:div w:id="417990453">
          <w:marLeft w:val="0"/>
          <w:marRight w:val="0"/>
          <w:marTop w:val="0"/>
          <w:marBottom w:val="0"/>
          <w:divBdr>
            <w:top w:val="none" w:sz="0" w:space="0" w:color="auto"/>
            <w:left w:val="none" w:sz="0" w:space="0" w:color="auto"/>
            <w:bottom w:val="none" w:sz="0" w:space="0" w:color="auto"/>
            <w:right w:val="none" w:sz="0" w:space="0" w:color="auto"/>
          </w:divBdr>
          <w:divsChild>
            <w:div w:id="730888848">
              <w:marLeft w:val="0"/>
              <w:marRight w:val="0"/>
              <w:marTop w:val="0"/>
              <w:marBottom w:val="0"/>
              <w:divBdr>
                <w:top w:val="none" w:sz="0" w:space="0" w:color="auto"/>
                <w:left w:val="none" w:sz="0" w:space="0" w:color="auto"/>
                <w:bottom w:val="none" w:sz="0" w:space="0" w:color="auto"/>
                <w:right w:val="none" w:sz="0" w:space="0" w:color="auto"/>
              </w:divBdr>
            </w:div>
          </w:divsChild>
        </w:div>
        <w:div w:id="429207939">
          <w:marLeft w:val="0"/>
          <w:marRight w:val="0"/>
          <w:marTop w:val="0"/>
          <w:marBottom w:val="0"/>
          <w:divBdr>
            <w:top w:val="none" w:sz="0" w:space="0" w:color="auto"/>
            <w:left w:val="none" w:sz="0" w:space="0" w:color="auto"/>
            <w:bottom w:val="none" w:sz="0" w:space="0" w:color="auto"/>
            <w:right w:val="none" w:sz="0" w:space="0" w:color="auto"/>
          </w:divBdr>
          <w:divsChild>
            <w:div w:id="926377631">
              <w:marLeft w:val="0"/>
              <w:marRight w:val="0"/>
              <w:marTop w:val="0"/>
              <w:marBottom w:val="0"/>
              <w:divBdr>
                <w:top w:val="none" w:sz="0" w:space="0" w:color="auto"/>
                <w:left w:val="none" w:sz="0" w:space="0" w:color="auto"/>
                <w:bottom w:val="none" w:sz="0" w:space="0" w:color="auto"/>
                <w:right w:val="none" w:sz="0" w:space="0" w:color="auto"/>
              </w:divBdr>
            </w:div>
          </w:divsChild>
        </w:div>
        <w:div w:id="438526623">
          <w:marLeft w:val="0"/>
          <w:marRight w:val="0"/>
          <w:marTop w:val="0"/>
          <w:marBottom w:val="0"/>
          <w:divBdr>
            <w:top w:val="none" w:sz="0" w:space="0" w:color="auto"/>
            <w:left w:val="none" w:sz="0" w:space="0" w:color="auto"/>
            <w:bottom w:val="none" w:sz="0" w:space="0" w:color="auto"/>
            <w:right w:val="none" w:sz="0" w:space="0" w:color="auto"/>
          </w:divBdr>
          <w:divsChild>
            <w:div w:id="1683122497">
              <w:marLeft w:val="0"/>
              <w:marRight w:val="0"/>
              <w:marTop w:val="0"/>
              <w:marBottom w:val="0"/>
              <w:divBdr>
                <w:top w:val="none" w:sz="0" w:space="0" w:color="auto"/>
                <w:left w:val="none" w:sz="0" w:space="0" w:color="auto"/>
                <w:bottom w:val="none" w:sz="0" w:space="0" w:color="auto"/>
                <w:right w:val="none" w:sz="0" w:space="0" w:color="auto"/>
              </w:divBdr>
            </w:div>
          </w:divsChild>
        </w:div>
        <w:div w:id="444345810">
          <w:marLeft w:val="0"/>
          <w:marRight w:val="0"/>
          <w:marTop w:val="0"/>
          <w:marBottom w:val="0"/>
          <w:divBdr>
            <w:top w:val="none" w:sz="0" w:space="0" w:color="auto"/>
            <w:left w:val="none" w:sz="0" w:space="0" w:color="auto"/>
            <w:bottom w:val="none" w:sz="0" w:space="0" w:color="auto"/>
            <w:right w:val="none" w:sz="0" w:space="0" w:color="auto"/>
          </w:divBdr>
          <w:divsChild>
            <w:div w:id="152992397">
              <w:marLeft w:val="0"/>
              <w:marRight w:val="0"/>
              <w:marTop w:val="0"/>
              <w:marBottom w:val="0"/>
              <w:divBdr>
                <w:top w:val="none" w:sz="0" w:space="0" w:color="auto"/>
                <w:left w:val="none" w:sz="0" w:space="0" w:color="auto"/>
                <w:bottom w:val="none" w:sz="0" w:space="0" w:color="auto"/>
                <w:right w:val="none" w:sz="0" w:space="0" w:color="auto"/>
              </w:divBdr>
            </w:div>
          </w:divsChild>
        </w:div>
        <w:div w:id="448547805">
          <w:marLeft w:val="0"/>
          <w:marRight w:val="0"/>
          <w:marTop w:val="0"/>
          <w:marBottom w:val="0"/>
          <w:divBdr>
            <w:top w:val="none" w:sz="0" w:space="0" w:color="auto"/>
            <w:left w:val="none" w:sz="0" w:space="0" w:color="auto"/>
            <w:bottom w:val="none" w:sz="0" w:space="0" w:color="auto"/>
            <w:right w:val="none" w:sz="0" w:space="0" w:color="auto"/>
          </w:divBdr>
          <w:divsChild>
            <w:div w:id="1916626842">
              <w:marLeft w:val="0"/>
              <w:marRight w:val="0"/>
              <w:marTop w:val="0"/>
              <w:marBottom w:val="0"/>
              <w:divBdr>
                <w:top w:val="none" w:sz="0" w:space="0" w:color="auto"/>
                <w:left w:val="none" w:sz="0" w:space="0" w:color="auto"/>
                <w:bottom w:val="none" w:sz="0" w:space="0" w:color="auto"/>
                <w:right w:val="none" w:sz="0" w:space="0" w:color="auto"/>
              </w:divBdr>
            </w:div>
          </w:divsChild>
        </w:div>
        <w:div w:id="452099854">
          <w:marLeft w:val="0"/>
          <w:marRight w:val="0"/>
          <w:marTop w:val="0"/>
          <w:marBottom w:val="0"/>
          <w:divBdr>
            <w:top w:val="none" w:sz="0" w:space="0" w:color="auto"/>
            <w:left w:val="none" w:sz="0" w:space="0" w:color="auto"/>
            <w:bottom w:val="none" w:sz="0" w:space="0" w:color="auto"/>
            <w:right w:val="none" w:sz="0" w:space="0" w:color="auto"/>
          </w:divBdr>
          <w:divsChild>
            <w:div w:id="2093619212">
              <w:marLeft w:val="0"/>
              <w:marRight w:val="0"/>
              <w:marTop w:val="0"/>
              <w:marBottom w:val="0"/>
              <w:divBdr>
                <w:top w:val="none" w:sz="0" w:space="0" w:color="auto"/>
                <w:left w:val="none" w:sz="0" w:space="0" w:color="auto"/>
                <w:bottom w:val="none" w:sz="0" w:space="0" w:color="auto"/>
                <w:right w:val="none" w:sz="0" w:space="0" w:color="auto"/>
              </w:divBdr>
            </w:div>
          </w:divsChild>
        </w:div>
        <w:div w:id="480587049">
          <w:marLeft w:val="0"/>
          <w:marRight w:val="0"/>
          <w:marTop w:val="0"/>
          <w:marBottom w:val="0"/>
          <w:divBdr>
            <w:top w:val="none" w:sz="0" w:space="0" w:color="auto"/>
            <w:left w:val="none" w:sz="0" w:space="0" w:color="auto"/>
            <w:bottom w:val="none" w:sz="0" w:space="0" w:color="auto"/>
            <w:right w:val="none" w:sz="0" w:space="0" w:color="auto"/>
          </w:divBdr>
          <w:divsChild>
            <w:div w:id="1249458100">
              <w:marLeft w:val="0"/>
              <w:marRight w:val="0"/>
              <w:marTop w:val="0"/>
              <w:marBottom w:val="0"/>
              <w:divBdr>
                <w:top w:val="none" w:sz="0" w:space="0" w:color="auto"/>
                <w:left w:val="none" w:sz="0" w:space="0" w:color="auto"/>
                <w:bottom w:val="none" w:sz="0" w:space="0" w:color="auto"/>
                <w:right w:val="none" w:sz="0" w:space="0" w:color="auto"/>
              </w:divBdr>
            </w:div>
          </w:divsChild>
        </w:div>
        <w:div w:id="501624562">
          <w:marLeft w:val="0"/>
          <w:marRight w:val="0"/>
          <w:marTop w:val="0"/>
          <w:marBottom w:val="0"/>
          <w:divBdr>
            <w:top w:val="none" w:sz="0" w:space="0" w:color="auto"/>
            <w:left w:val="none" w:sz="0" w:space="0" w:color="auto"/>
            <w:bottom w:val="none" w:sz="0" w:space="0" w:color="auto"/>
            <w:right w:val="none" w:sz="0" w:space="0" w:color="auto"/>
          </w:divBdr>
          <w:divsChild>
            <w:div w:id="1138377527">
              <w:marLeft w:val="0"/>
              <w:marRight w:val="0"/>
              <w:marTop w:val="0"/>
              <w:marBottom w:val="0"/>
              <w:divBdr>
                <w:top w:val="none" w:sz="0" w:space="0" w:color="auto"/>
                <w:left w:val="none" w:sz="0" w:space="0" w:color="auto"/>
                <w:bottom w:val="none" w:sz="0" w:space="0" w:color="auto"/>
                <w:right w:val="none" w:sz="0" w:space="0" w:color="auto"/>
              </w:divBdr>
            </w:div>
          </w:divsChild>
        </w:div>
        <w:div w:id="516164254">
          <w:marLeft w:val="0"/>
          <w:marRight w:val="0"/>
          <w:marTop w:val="0"/>
          <w:marBottom w:val="0"/>
          <w:divBdr>
            <w:top w:val="none" w:sz="0" w:space="0" w:color="auto"/>
            <w:left w:val="none" w:sz="0" w:space="0" w:color="auto"/>
            <w:bottom w:val="none" w:sz="0" w:space="0" w:color="auto"/>
            <w:right w:val="none" w:sz="0" w:space="0" w:color="auto"/>
          </w:divBdr>
          <w:divsChild>
            <w:div w:id="1890920735">
              <w:marLeft w:val="0"/>
              <w:marRight w:val="0"/>
              <w:marTop w:val="0"/>
              <w:marBottom w:val="0"/>
              <w:divBdr>
                <w:top w:val="none" w:sz="0" w:space="0" w:color="auto"/>
                <w:left w:val="none" w:sz="0" w:space="0" w:color="auto"/>
                <w:bottom w:val="none" w:sz="0" w:space="0" w:color="auto"/>
                <w:right w:val="none" w:sz="0" w:space="0" w:color="auto"/>
              </w:divBdr>
            </w:div>
          </w:divsChild>
        </w:div>
        <w:div w:id="516502817">
          <w:marLeft w:val="0"/>
          <w:marRight w:val="0"/>
          <w:marTop w:val="0"/>
          <w:marBottom w:val="0"/>
          <w:divBdr>
            <w:top w:val="none" w:sz="0" w:space="0" w:color="auto"/>
            <w:left w:val="none" w:sz="0" w:space="0" w:color="auto"/>
            <w:bottom w:val="none" w:sz="0" w:space="0" w:color="auto"/>
            <w:right w:val="none" w:sz="0" w:space="0" w:color="auto"/>
          </w:divBdr>
          <w:divsChild>
            <w:div w:id="1699118510">
              <w:marLeft w:val="0"/>
              <w:marRight w:val="0"/>
              <w:marTop w:val="0"/>
              <w:marBottom w:val="0"/>
              <w:divBdr>
                <w:top w:val="none" w:sz="0" w:space="0" w:color="auto"/>
                <w:left w:val="none" w:sz="0" w:space="0" w:color="auto"/>
                <w:bottom w:val="none" w:sz="0" w:space="0" w:color="auto"/>
                <w:right w:val="none" w:sz="0" w:space="0" w:color="auto"/>
              </w:divBdr>
            </w:div>
          </w:divsChild>
        </w:div>
        <w:div w:id="523594765">
          <w:marLeft w:val="0"/>
          <w:marRight w:val="0"/>
          <w:marTop w:val="0"/>
          <w:marBottom w:val="0"/>
          <w:divBdr>
            <w:top w:val="none" w:sz="0" w:space="0" w:color="auto"/>
            <w:left w:val="none" w:sz="0" w:space="0" w:color="auto"/>
            <w:bottom w:val="none" w:sz="0" w:space="0" w:color="auto"/>
            <w:right w:val="none" w:sz="0" w:space="0" w:color="auto"/>
          </w:divBdr>
          <w:divsChild>
            <w:div w:id="234321162">
              <w:marLeft w:val="0"/>
              <w:marRight w:val="0"/>
              <w:marTop w:val="0"/>
              <w:marBottom w:val="0"/>
              <w:divBdr>
                <w:top w:val="none" w:sz="0" w:space="0" w:color="auto"/>
                <w:left w:val="none" w:sz="0" w:space="0" w:color="auto"/>
                <w:bottom w:val="none" w:sz="0" w:space="0" w:color="auto"/>
                <w:right w:val="none" w:sz="0" w:space="0" w:color="auto"/>
              </w:divBdr>
            </w:div>
          </w:divsChild>
        </w:div>
        <w:div w:id="526329600">
          <w:marLeft w:val="0"/>
          <w:marRight w:val="0"/>
          <w:marTop w:val="0"/>
          <w:marBottom w:val="0"/>
          <w:divBdr>
            <w:top w:val="none" w:sz="0" w:space="0" w:color="auto"/>
            <w:left w:val="none" w:sz="0" w:space="0" w:color="auto"/>
            <w:bottom w:val="none" w:sz="0" w:space="0" w:color="auto"/>
            <w:right w:val="none" w:sz="0" w:space="0" w:color="auto"/>
          </w:divBdr>
          <w:divsChild>
            <w:div w:id="2055078329">
              <w:marLeft w:val="0"/>
              <w:marRight w:val="0"/>
              <w:marTop w:val="0"/>
              <w:marBottom w:val="0"/>
              <w:divBdr>
                <w:top w:val="none" w:sz="0" w:space="0" w:color="auto"/>
                <w:left w:val="none" w:sz="0" w:space="0" w:color="auto"/>
                <w:bottom w:val="none" w:sz="0" w:space="0" w:color="auto"/>
                <w:right w:val="none" w:sz="0" w:space="0" w:color="auto"/>
              </w:divBdr>
            </w:div>
          </w:divsChild>
        </w:div>
        <w:div w:id="529952831">
          <w:marLeft w:val="0"/>
          <w:marRight w:val="0"/>
          <w:marTop w:val="0"/>
          <w:marBottom w:val="0"/>
          <w:divBdr>
            <w:top w:val="none" w:sz="0" w:space="0" w:color="auto"/>
            <w:left w:val="none" w:sz="0" w:space="0" w:color="auto"/>
            <w:bottom w:val="none" w:sz="0" w:space="0" w:color="auto"/>
            <w:right w:val="none" w:sz="0" w:space="0" w:color="auto"/>
          </w:divBdr>
          <w:divsChild>
            <w:div w:id="181555376">
              <w:marLeft w:val="0"/>
              <w:marRight w:val="0"/>
              <w:marTop w:val="0"/>
              <w:marBottom w:val="0"/>
              <w:divBdr>
                <w:top w:val="none" w:sz="0" w:space="0" w:color="auto"/>
                <w:left w:val="none" w:sz="0" w:space="0" w:color="auto"/>
                <w:bottom w:val="none" w:sz="0" w:space="0" w:color="auto"/>
                <w:right w:val="none" w:sz="0" w:space="0" w:color="auto"/>
              </w:divBdr>
            </w:div>
          </w:divsChild>
        </w:div>
        <w:div w:id="537351950">
          <w:marLeft w:val="0"/>
          <w:marRight w:val="0"/>
          <w:marTop w:val="0"/>
          <w:marBottom w:val="0"/>
          <w:divBdr>
            <w:top w:val="none" w:sz="0" w:space="0" w:color="auto"/>
            <w:left w:val="none" w:sz="0" w:space="0" w:color="auto"/>
            <w:bottom w:val="none" w:sz="0" w:space="0" w:color="auto"/>
            <w:right w:val="none" w:sz="0" w:space="0" w:color="auto"/>
          </w:divBdr>
          <w:divsChild>
            <w:div w:id="119885703">
              <w:marLeft w:val="0"/>
              <w:marRight w:val="0"/>
              <w:marTop w:val="0"/>
              <w:marBottom w:val="0"/>
              <w:divBdr>
                <w:top w:val="none" w:sz="0" w:space="0" w:color="auto"/>
                <w:left w:val="none" w:sz="0" w:space="0" w:color="auto"/>
                <w:bottom w:val="none" w:sz="0" w:space="0" w:color="auto"/>
                <w:right w:val="none" w:sz="0" w:space="0" w:color="auto"/>
              </w:divBdr>
            </w:div>
          </w:divsChild>
        </w:div>
        <w:div w:id="547373752">
          <w:marLeft w:val="0"/>
          <w:marRight w:val="0"/>
          <w:marTop w:val="0"/>
          <w:marBottom w:val="0"/>
          <w:divBdr>
            <w:top w:val="none" w:sz="0" w:space="0" w:color="auto"/>
            <w:left w:val="none" w:sz="0" w:space="0" w:color="auto"/>
            <w:bottom w:val="none" w:sz="0" w:space="0" w:color="auto"/>
            <w:right w:val="none" w:sz="0" w:space="0" w:color="auto"/>
          </w:divBdr>
          <w:divsChild>
            <w:div w:id="1485243056">
              <w:marLeft w:val="0"/>
              <w:marRight w:val="0"/>
              <w:marTop w:val="0"/>
              <w:marBottom w:val="0"/>
              <w:divBdr>
                <w:top w:val="none" w:sz="0" w:space="0" w:color="auto"/>
                <w:left w:val="none" w:sz="0" w:space="0" w:color="auto"/>
                <w:bottom w:val="none" w:sz="0" w:space="0" w:color="auto"/>
                <w:right w:val="none" w:sz="0" w:space="0" w:color="auto"/>
              </w:divBdr>
            </w:div>
          </w:divsChild>
        </w:div>
        <w:div w:id="548806933">
          <w:marLeft w:val="0"/>
          <w:marRight w:val="0"/>
          <w:marTop w:val="0"/>
          <w:marBottom w:val="0"/>
          <w:divBdr>
            <w:top w:val="none" w:sz="0" w:space="0" w:color="auto"/>
            <w:left w:val="none" w:sz="0" w:space="0" w:color="auto"/>
            <w:bottom w:val="none" w:sz="0" w:space="0" w:color="auto"/>
            <w:right w:val="none" w:sz="0" w:space="0" w:color="auto"/>
          </w:divBdr>
          <w:divsChild>
            <w:div w:id="1882355044">
              <w:marLeft w:val="0"/>
              <w:marRight w:val="0"/>
              <w:marTop w:val="0"/>
              <w:marBottom w:val="0"/>
              <w:divBdr>
                <w:top w:val="none" w:sz="0" w:space="0" w:color="auto"/>
                <w:left w:val="none" w:sz="0" w:space="0" w:color="auto"/>
                <w:bottom w:val="none" w:sz="0" w:space="0" w:color="auto"/>
                <w:right w:val="none" w:sz="0" w:space="0" w:color="auto"/>
              </w:divBdr>
            </w:div>
          </w:divsChild>
        </w:div>
        <w:div w:id="552010206">
          <w:marLeft w:val="0"/>
          <w:marRight w:val="0"/>
          <w:marTop w:val="0"/>
          <w:marBottom w:val="0"/>
          <w:divBdr>
            <w:top w:val="none" w:sz="0" w:space="0" w:color="auto"/>
            <w:left w:val="none" w:sz="0" w:space="0" w:color="auto"/>
            <w:bottom w:val="none" w:sz="0" w:space="0" w:color="auto"/>
            <w:right w:val="none" w:sz="0" w:space="0" w:color="auto"/>
          </w:divBdr>
          <w:divsChild>
            <w:div w:id="523591894">
              <w:marLeft w:val="0"/>
              <w:marRight w:val="0"/>
              <w:marTop w:val="0"/>
              <w:marBottom w:val="0"/>
              <w:divBdr>
                <w:top w:val="none" w:sz="0" w:space="0" w:color="auto"/>
                <w:left w:val="none" w:sz="0" w:space="0" w:color="auto"/>
                <w:bottom w:val="none" w:sz="0" w:space="0" w:color="auto"/>
                <w:right w:val="none" w:sz="0" w:space="0" w:color="auto"/>
              </w:divBdr>
            </w:div>
          </w:divsChild>
        </w:div>
        <w:div w:id="557329589">
          <w:marLeft w:val="0"/>
          <w:marRight w:val="0"/>
          <w:marTop w:val="0"/>
          <w:marBottom w:val="0"/>
          <w:divBdr>
            <w:top w:val="none" w:sz="0" w:space="0" w:color="auto"/>
            <w:left w:val="none" w:sz="0" w:space="0" w:color="auto"/>
            <w:bottom w:val="none" w:sz="0" w:space="0" w:color="auto"/>
            <w:right w:val="none" w:sz="0" w:space="0" w:color="auto"/>
          </w:divBdr>
          <w:divsChild>
            <w:div w:id="1773739595">
              <w:marLeft w:val="0"/>
              <w:marRight w:val="0"/>
              <w:marTop w:val="0"/>
              <w:marBottom w:val="0"/>
              <w:divBdr>
                <w:top w:val="none" w:sz="0" w:space="0" w:color="auto"/>
                <w:left w:val="none" w:sz="0" w:space="0" w:color="auto"/>
                <w:bottom w:val="none" w:sz="0" w:space="0" w:color="auto"/>
                <w:right w:val="none" w:sz="0" w:space="0" w:color="auto"/>
              </w:divBdr>
            </w:div>
          </w:divsChild>
        </w:div>
        <w:div w:id="571551269">
          <w:marLeft w:val="0"/>
          <w:marRight w:val="0"/>
          <w:marTop w:val="0"/>
          <w:marBottom w:val="0"/>
          <w:divBdr>
            <w:top w:val="none" w:sz="0" w:space="0" w:color="auto"/>
            <w:left w:val="none" w:sz="0" w:space="0" w:color="auto"/>
            <w:bottom w:val="none" w:sz="0" w:space="0" w:color="auto"/>
            <w:right w:val="none" w:sz="0" w:space="0" w:color="auto"/>
          </w:divBdr>
          <w:divsChild>
            <w:div w:id="1520309984">
              <w:marLeft w:val="0"/>
              <w:marRight w:val="0"/>
              <w:marTop w:val="0"/>
              <w:marBottom w:val="0"/>
              <w:divBdr>
                <w:top w:val="none" w:sz="0" w:space="0" w:color="auto"/>
                <w:left w:val="none" w:sz="0" w:space="0" w:color="auto"/>
                <w:bottom w:val="none" w:sz="0" w:space="0" w:color="auto"/>
                <w:right w:val="none" w:sz="0" w:space="0" w:color="auto"/>
              </w:divBdr>
            </w:div>
          </w:divsChild>
        </w:div>
        <w:div w:id="573979851">
          <w:marLeft w:val="0"/>
          <w:marRight w:val="0"/>
          <w:marTop w:val="0"/>
          <w:marBottom w:val="0"/>
          <w:divBdr>
            <w:top w:val="none" w:sz="0" w:space="0" w:color="auto"/>
            <w:left w:val="none" w:sz="0" w:space="0" w:color="auto"/>
            <w:bottom w:val="none" w:sz="0" w:space="0" w:color="auto"/>
            <w:right w:val="none" w:sz="0" w:space="0" w:color="auto"/>
          </w:divBdr>
          <w:divsChild>
            <w:div w:id="1290474408">
              <w:marLeft w:val="0"/>
              <w:marRight w:val="0"/>
              <w:marTop w:val="0"/>
              <w:marBottom w:val="0"/>
              <w:divBdr>
                <w:top w:val="none" w:sz="0" w:space="0" w:color="auto"/>
                <w:left w:val="none" w:sz="0" w:space="0" w:color="auto"/>
                <w:bottom w:val="none" w:sz="0" w:space="0" w:color="auto"/>
                <w:right w:val="none" w:sz="0" w:space="0" w:color="auto"/>
              </w:divBdr>
            </w:div>
          </w:divsChild>
        </w:div>
        <w:div w:id="575668868">
          <w:marLeft w:val="0"/>
          <w:marRight w:val="0"/>
          <w:marTop w:val="0"/>
          <w:marBottom w:val="0"/>
          <w:divBdr>
            <w:top w:val="none" w:sz="0" w:space="0" w:color="auto"/>
            <w:left w:val="none" w:sz="0" w:space="0" w:color="auto"/>
            <w:bottom w:val="none" w:sz="0" w:space="0" w:color="auto"/>
            <w:right w:val="none" w:sz="0" w:space="0" w:color="auto"/>
          </w:divBdr>
          <w:divsChild>
            <w:div w:id="1886941903">
              <w:marLeft w:val="0"/>
              <w:marRight w:val="0"/>
              <w:marTop w:val="0"/>
              <w:marBottom w:val="0"/>
              <w:divBdr>
                <w:top w:val="none" w:sz="0" w:space="0" w:color="auto"/>
                <w:left w:val="none" w:sz="0" w:space="0" w:color="auto"/>
                <w:bottom w:val="none" w:sz="0" w:space="0" w:color="auto"/>
                <w:right w:val="none" w:sz="0" w:space="0" w:color="auto"/>
              </w:divBdr>
            </w:div>
          </w:divsChild>
        </w:div>
        <w:div w:id="590355260">
          <w:marLeft w:val="0"/>
          <w:marRight w:val="0"/>
          <w:marTop w:val="0"/>
          <w:marBottom w:val="0"/>
          <w:divBdr>
            <w:top w:val="none" w:sz="0" w:space="0" w:color="auto"/>
            <w:left w:val="none" w:sz="0" w:space="0" w:color="auto"/>
            <w:bottom w:val="none" w:sz="0" w:space="0" w:color="auto"/>
            <w:right w:val="none" w:sz="0" w:space="0" w:color="auto"/>
          </w:divBdr>
          <w:divsChild>
            <w:div w:id="1606226346">
              <w:marLeft w:val="0"/>
              <w:marRight w:val="0"/>
              <w:marTop w:val="0"/>
              <w:marBottom w:val="0"/>
              <w:divBdr>
                <w:top w:val="none" w:sz="0" w:space="0" w:color="auto"/>
                <w:left w:val="none" w:sz="0" w:space="0" w:color="auto"/>
                <w:bottom w:val="none" w:sz="0" w:space="0" w:color="auto"/>
                <w:right w:val="none" w:sz="0" w:space="0" w:color="auto"/>
              </w:divBdr>
            </w:div>
          </w:divsChild>
        </w:div>
        <w:div w:id="594165961">
          <w:marLeft w:val="0"/>
          <w:marRight w:val="0"/>
          <w:marTop w:val="0"/>
          <w:marBottom w:val="0"/>
          <w:divBdr>
            <w:top w:val="none" w:sz="0" w:space="0" w:color="auto"/>
            <w:left w:val="none" w:sz="0" w:space="0" w:color="auto"/>
            <w:bottom w:val="none" w:sz="0" w:space="0" w:color="auto"/>
            <w:right w:val="none" w:sz="0" w:space="0" w:color="auto"/>
          </w:divBdr>
          <w:divsChild>
            <w:div w:id="1041785650">
              <w:marLeft w:val="0"/>
              <w:marRight w:val="0"/>
              <w:marTop w:val="0"/>
              <w:marBottom w:val="0"/>
              <w:divBdr>
                <w:top w:val="none" w:sz="0" w:space="0" w:color="auto"/>
                <w:left w:val="none" w:sz="0" w:space="0" w:color="auto"/>
                <w:bottom w:val="none" w:sz="0" w:space="0" w:color="auto"/>
                <w:right w:val="none" w:sz="0" w:space="0" w:color="auto"/>
              </w:divBdr>
            </w:div>
          </w:divsChild>
        </w:div>
        <w:div w:id="595135153">
          <w:marLeft w:val="0"/>
          <w:marRight w:val="0"/>
          <w:marTop w:val="0"/>
          <w:marBottom w:val="0"/>
          <w:divBdr>
            <w:top w:val="none" w:sz="0" w:space="0" w:color="auto"/>
            <w:left w:val="none" w:sz="0" w:space="0" w:color="auto"/>
            <w:bottom w:val="none" w:sz="0" w:space="0" w:color="auto"/>
            <w:right w:val="none" w:sz="0" w:space="0" w:color="auto"/>
          </w:divBdr>
          <w:divsChild>
            <w:div w:id="1593313805">
              <w:marLeft w:val="0"/>
              <w:marRight w:val="0"/>
              <w:marTop w:val="0"/>
              <w:marBottom w:val="0"/>
              <w:divBdr>
                <w:top w:val="none" w:sz="0" w:space="0" w:color="auto"/>
                <w:left w:val="none" w:sz="0" w:space="0" w:color="auto"/>
                <w:bottom w:val="none" w:sz="0" w:space="0" w:color="auto"/>
                <w:right w:val="none" w:sz="0" w:space="0" w:color="auto"/>
              </w:divBdr>
            </w:div>
          </w:divsChild>
        </w:div>
        <w:div w:id="601184258">
          <w:marLeft w:val="0"/>
          <w:marRight w:val="0"/>
          <w:marTop w:val="0"/>
          <w:marBottom w:val="0"/>
          <w:divBdr>
            <w:top w:val="none" w:sz="0" w:space="0" w:color="auto"/>
            <w:left w:val="none" w:sz="0" w:space="0" w:color="auto"/>
            <w:bottom w:val="none" w:sz="0" w:space="0" w:color="auto"/>
            <w:right w:val="none" w:sz="0" w:space="0" w:color="auto"/>
          </w:divBdr>
          <w:divsChild>
            <w:div w:id="1790314511">
              <w:marLeft w:val="0"/>
              <w:marRight w:val="0"/>
              <w:marTop w:val="0"/>
              <w:marBottom w:val="0"/>
              <w:divBdr>
                <w:top w:val="none" w:sz="0" w:space="0" w:color="auto"/>
                <w:left w:val="none" w:sz="0" w:space="0" w:color="auto"/>
                <w:bottom w:val="none" w:sz="0" w:space="0" w:color="auto"/>
                <w:right w:val="none" w:sz="0" w:space="0" w:color="auto"/>
              </w:divBdr>
            </w:div>
          </w:divsChild>
        </w:div>
        <w:div w:id="613750910">
          <w:marLeft w:val="0"/>
          <w:marRight w:val="0"/>
          <w:marTop w:val="0"/>
          <w:marBottom w:val="0"/>
          <w:divBdr>
            <w:top w:val="none" w:sz="0" w:space="0" w:color="auto"/>
            <w:left w:val="none" w:sz="0" w:space="0" w:color="auto"/>
            <w:bottom w:val="none" w:sz="0" w:space="0" w:color="auto"/>
            <w:right w:val="none" w:sz="0" w:space="0" w:color="auto"/>
          </w:divBdr>
          <w:divsChild>
            <w:div w:id="573198676">
              <w:marLeft w:val="0"/>
              <w:marRight w:val="0"/>
              <w:marTop w:val="0"/>
              <w:marBottom w:val="0"/>
              <w:divBdr>
                <w:top w:val="none" w:sz="0" w:space="0" w:color="auto"/>
                <w:left w:val="none" w:sz="0" w:space="0" w:color="auto"/>
                <w:bottom w:val="none" w:sz="0" w:space="0" w:color="auto"/>
                <w:right w:val="none" w:sz="0" w:space="0" w:color="auto"/>
              </w:divBdr>
            </w:div>
          </w:divsChild>
        </w:div>
        <w:div w:id="614823563">
          <w:marLeft w:val="0"/>
          <w:marRight w:val="0"/>
          <w:marTop w:val="0"/>
          <w:marBottom w:val="0"/>
          <w:divBdr>
            <w:top w:val="none" w:sz="0" w:space="0" w:color="auto"/>
            <w:left w:val="none" w:sz="0" w:space="0" w:color="auto"/>
            <w:bottom w:val="none" w:sz="0" w:space="0" w:color="auto"/>
            <w:right w:val="none" w:sz="0" w:space="0" w:color="auto"/>
          </w:divBdr>
          <w:divsChild>
            <w:div w:id="892738713">
              <w:marLeft w:val="0"/>
              <w:marRight w:val="0"/>
              <w:marTop w:val="0"/>
              <w:marBottom w:val="0"/>
              <w:divBdr>
                <w:top w:val="none" w:sz="0" w:space="0" w:color="auto"/>
                <w:left w:val="none" w:sz="0" w:space="0" w:color="auto"/>
                <w:bottom w:val="none" w:sz="0" w:space="0" w:color="auto"/>
                <w:right w:val="none" w:sz="0" w:space="0" w:color="auto"/>
              </w:divBdr>
            </w:div>
          </w:divsChild>
        </w:div>
        <w:div w:id="623121179">
          <w:marLeft w:val="0"/>
          <w:marRight w:val="0"/>
          <w:marTop w:val="0"/>
          <w:marBottom w:val="0"/>
          <w:divBdr>
            <w:top w:val="none" w:sz="0" w:space="0" w:color="auto"/>
            <w:left w:val="none" w:sz="0" w:space="0" w:color="auto"/>
            <w:bottom w:val="none" w:sz="0" w:space="0" w:color="auto"/>
            <w:right w:val="none" w:sz="0" w:space="0" w:color="auto"/>
          </w:divBdr>
          <w:divsChild>
            <w:div w:id="206455503">
              <w:marLeft w:val="0"/>
              <w:marRight w:val="0"/>
              <w:marTop w:val="0"/>
              <w:marBottom w:val="0"/>
              <w:divBdr>
                <w:top w:val="none" w:sz="0" w:space="0" w:color="auto"/>
                <w:left w:val="none" w:sz="0" w:space="0" w:color="auto"/>
                <w:bottom w:val="none" w:sz="0" w:space="0" w:color="auto"/>
                <w:right w:val="none" w:sz="0" w:space="0" w:color="auto"/>
              </w:divBdr>
            </w:div>
          </w:divsChild>
        </w:div>
        <w:div w:id="634216728">
          <w:marLeft w:val="0"/>
          <w:marRight w:val="0"/>
          <w:marTop w:val="0"/>
          <w:marBottom w:val="0"/>
          <w:divBdr>
            <w:top w:val="none" w:sz="0" w:space="0" w:color="auto"/>
            <w:left w:val="none" w:sz="0" w:space="0" w:color="auto"/>
            <w:bottom w:val="none" w:sz="0" w:space="0" w:color="auto"/>
            <w:right w:val="none" w:sz="0" w:space="0" w:color="auto"/>
          </w:divBdr>
          <w:divsChild>
            <w:div w:id="1400709053">
              <w:marLeft w:val="0"/>
              <w:marRight w:val="0"/>
              <w:marTop w:val="0"/>
              <w:marBottom w:val="0"/>
              <w:divBdr>
                <w:top w:val="none" w:sz="0" w:space="0" w:color="auto"/>
                <w:left w:val="none" w:sz="0" w:space="0" w:color="auto"/>
                <w:bottom w:val="none" w:sz="0" w:space="0" w:color="auto"/>
                <w:right w:val="none" w:sz="0" w:space="0" w:color="auto"/>
              </w:divBdr>
            </w:div>
          </w:divsChild>
        </w:div>
        <w:div w:id="659119107">
          <w:marLeft w:val="0"/>
          <w:marRight w:val="0"/>
          <w:marTop w:val="0"/>
          <w:marBottom w:val="0"/>
          <w:divBdr>
            <w:top w:val="none" w:sz="0" w:space="0" w:color="auto"/>
            <w:left w:val="none" w:sz="0" w:space="0" w:color="auto"/>
            <w:bottom w:val="none" w:sz="0" w:space="0" w:color="auto"/>
            <w:right w:val="none" w:sz="0" w:space="0" w:color="auto"/>
          </w:divBdr>
          <w:divsChild>
            <w:div w:id="265043873">
              <w:marLeft w:val="0"/>
              <w:marRight w:val="0"/>
              <w:marTop w:val="0"/>
              <w:marBottom w:val="0"/>
              <w:divBdr>
                <w:top w:val="none" w:sz="0" w:space="0" w:color="auto"/>
                <w:left w:val="none" w:sz="0" w:space="0" w:color="auto"/>
                <w:bottom w:val="none" w:sz="0" w:space="0" w:color="auto"/>
                <w:right w:val="none" w:sz="0" w:space="0" w:color="auto"/>
              </w:divBdr>
            </w:div>
          </w:divsChild>
        </w:div>
        <w:div w:id="659651347">
          <w:marLeft w:val="0"/>
          <w:marRight w:val="0"/>
          <w:marTop w:val="0"/>
          <w:marBottom w:val="0"/>
          <w:divBdr>
            <w:top w:val="none" w:sz="0" w:space="0" w:color="auto"/>
            <w:left w:val="none" w:sz="0" w:space="0" w:color="auto"/>
            <w:bottom w:val="none" w:sz="0" w:space="0" w:color="auto"/>
            <w:right w:val="none" w:sz="0" w:space="0" w:color="auto"/>
          </w:divBdr>
          <w:divsChild>
            <w:div w:id="1341272095">
              <w:marLeft w:val="0"/>
              <w:marRight w:val="0"/>
              <w:marTop w:val="0"/>
              <w:marBottom w:val="0"/>
              <w:divBdr>
                <w:top w:val="none" w:sz="0" w:space="0" w:color="auto"/>
                <w:left w:val="none" w:sz="0" w:space="0" w:color="auto"/>
                <w:bottom w:val="none" w:sz="0" w:space="0" w:color="auto"/>
                <w:right w:val="none" w:sz="0" w:space="0" w:color="auto"/>
              </w:divBdr>
            </w:div>
          </w:divsChild>
        </w:div>
        <w:div w:id="666372047">
          <w:marLeft w:val="0"/>
          <w:marRight w:val="0"/>
          <w:marTop w:val="0"/>
          <w:marBottom w:val="0"/>
          <w:divBdr>
            <w:top w:val="none" w:sz="0" w:space="0" w:color="auto"/>
            <w:left w:val="none" w:sz="0" w:space="0" w:color="auto"/>
            <w:bottom w:val="none" w:sz="0" w:space="0" w:color="auto"/>
            <w:right w:val="none" w:sz="0" w:space="0" w:color="auto"/>
          </w:divBdr>
          <w:divsChild>
            <w:div w:id="1867863564">
              <w:marLeft w:val="0"/>
              <w:marRight w:val="0"/>
              <w:marTop w:val="0"/>
              <w:marBottom w:val="0"/>
              <w:divBdr>
                <w:top w:val="none" w:sz="0" w:space="0" w:color="auto"/>
                <w:left w:val="none" w:sz="0" w:space="0" w:color="auto"/>
                <w:bottom w:val="none" w:sz="0" w:space="0" w:color="auto"/>
                <w:right w:val="none" w:sz="0" w:space="0" w:color="auto"/>
              </w:divBdr>
            </w:div>
          </w:divsChild>
        </w:div>
        <w:div w:id="672612158">
          <w:marLeft w:val="0"/>
          <w:marRight w:val="0"/>
          <w:marTop w:val="0"/>
          <w:marBottom w:val="0"/>
          <w:divBdr>
            <w:top w:val="none" w:sz="0" w:space="0" w:color="auto"/>
            <w:left w:val="none" w:sz="0" w:space="0" w:color="auto"/>
            <w:bottom w:val="none" w:sz="0" w:space="0" w:color="auto"/>
            <w:right w:val="none" w:sz="0" w:space="0" w:color="auto"/>
          </w:divBdr>
          <w:divsChild>
            <w:div w:id="793669284">
              <w:marLeft w:val="0"/>
              <w:marRight w:val="0"/>
              <w:marTop w:val="0"/>
              <w:marBottom w:val="0"/>
              <w:divBdr>
                <w:top w:val="none" w:sz="0" w:space="0" w:color="auto"/>
                <w:left w:val="none" w:sz="0" w:space="0" w:color="auto"/>
                <w:bottom w:val="none" w:sz="0" w:space="0" w:color="auto"/>
                <w:right w:val="none" w:sz="0" w:space="0" w:color="auto"/>
              </w:divBdr>
            </w:div>
          </w:divsChild>
        </w:div>
        <w:div w:id="678971900">
          <w:marLeft w:val="0"/>
          <w:marRight w:val="0"/>
          <w:marTop w:val="0"/>
          <w:marBottom w:val="0"/>
          <w:divBdr>
            <w:top w:val="none" w:sz="0" w:space="0" w:color="auto"/>
            <w:left w:val="none" w:sz="0" w:space="0" w:color="auto"/>
            <w:bottom w:val="none" w:sz="0" w:space="0" w:color="auto"/>
            <w:right w:val="none" w:sz="0" w:space="0" w:color="auto"/>
          </w:divBdr>
          <w:divsChild>
            <w:div w:id="2081707592">
              <w:marLeft w:val="0"/>
              <w:marRight w:val="0"/>
              <w:marTop w:val="0"/>
              <w:marBottom w:val="0"/>
              <w:divBdr>
                <w:top w:val="none" w:sz="0" w:space="0" w:color="auto"/>
                <w:left w:val="none" w:sz="0" w:space="0" w:color="auto"/>
                <w:bottom w:val="none" w:sz="0" w:space="0" w:color="auto"/>
                <w:right w:val="none" w:sz="0" w:space="0" w:color="auto"/>
              </w:divBdr>
            </w:div>
          </w:divsChild>
        </w:div>
        <w:div w:id="698093171">
          <w:marLeft w:val="0"/>
          <w:marRight w:val="0"/>
          <w:marTop w:val="0"/>
          <w:marBottom w:val="0"/>
          <w:divBdr>
            <w:top w:val="none" w:sz="0" w:space="0" w:color="auto"/>
            <w:left w:val="none" w:sz="0" w:space="0" w:color="auto"/>
            <w:bottom w:val="none" w:sz="0" w:space="0" w:color="auto"/>
            <w:right w:val="none" w:sz="0" w:space="0" w:color="auto"/>
          </w:divBdr>
          <w:divsChild>
            <w:div w:id="845944221">
              <w:marLeft w:val="0"/>
              <w:marRight w:val="0"/>
              <w:marTop w:val="0"/>
              <w:marBottom w:val="0"/>
              <w:divBdr>
                <w:top w:val="none" w:sz="0" w:space="0" w:color="auto"/>
                <w:left w:val="none" w:sz="0" w:space="0" w:color="auto"/>
                <w:bottom w:val="none" w:sz="0" w:space="0" w:color="auto"/>
                <w:right w:val="none" w:sz="0" w:space="0" w:color="auto"/>
              </w:divBdr>
            </w:div>
          </w:divsChild>
        </w:div>
        <w:div w:id="700057005">
          <w:marLeft w:val="0"/>
          <w:marRight w:val="0"/>
          <w:marTop w:val="0"/>
          <w:marBottom w:val="0"/>
          <w:divBdr>
            <w:top w:val="none" w:sz="0" w:space="0" w:color="auto"/>
            <w:left w:val="none" w:sz="0" w:space="0" w:color="auto"/>
            <w:bottom w:val="none" w:sz="0" w:space="0" w:color="auto"/>
            <w:right w:val="none" w:sz="0" w:space="0" w:color="auto"/>
          </w:divBdr>
          <w:divsChild>
            <w:div w:id="1471634326">
              <w:marLeft w:val="0"/>
              <w:marRight w:val="0"/>
              <w:marTop w:val="0"/>
              <w:marBottom w:val="0"/>
              <w:divBdr>
                <w:top w:val="none" w:sz="0" w:space="0" w:color="auto"/>
                <w:left w:val="none" w:sz="0" w:space="0" w:color="auto"/>
                <w:bottom w:val="none" w:sz="0" w:space="0" w:color="auto"/>
                <w:right w:val="none" w:sz="0" w:space="0" w:color="auto"/>
              </w:divBdr>
            </w:div>
          </w:divsChild>
        </w:div>
        <w:div w:id="712390385">
          <w:marLeft w:val="0"/>
          <w:marRight w:val="0"/>
          <w:marTop w:val="0"/>
          <w:marBottom w:val="0"/>
          <w:divBdr>
            <w:top w:val="none" w:sz="0" w:space="0" w:color="auto"/>
            <w:left w:val="none" w:sz="0" w:space="0" w:color="auto"/>
            <w:bottom w:val="none" w:sz="0" w:space="0" w:color="auto"/>
            <w:right w:val="none" w:sz="0" w:space="0" w:color="auto"/>
          </w:divBdr>
          <w:divsChild>
            <w:div w:id="9070320">
              <w:marLeft w:val="0"/>
              <w:marRight w:val="0"/>
              <w:marTop w:val="0"/>
              <w:marBottom w:val="0"/>
              <w:divBdr>
                <w:top w:val="none" w:sz="0" w:space="0" w:color="auto"/>
                <w:left w:val="none" w:sz="0" w:space="0" w:color="auto"/>
                <w:bottom w:val="none" w:sz="0" w:space="0" w:color="auto"/>
                <w:right w:val="none" w:sz="0" w:space="0" w:color="auto"/>
              </w:divBdr>
            </w:div>
          </w:divsChild>
        </w:div>
        <w:div w:id="744378884">
          <w:marLeft w:val="0"/>
          <w:marRight w:val="0"/>
          <w:marTop w:val="0"/>
          <w:marBottom w:val="0"/>
          <w:divBdr>
            <w:top w:val="none" w:sz="0" w:space="0" w:color="auto"/>
            <w:left w:val="none" w:sz="0" w:space="0" w:color="auto"/>
            <w:bottom w:val="none" w:sz="0" w:space="0" w:color="auto"/>
            <w:right w:val="none" w:sz="0" w:space="0" w:color="auto"/>
          </w:divBdr>
          <w:divsChild>
            <w:div w:id="1699502661">
              <w:marLeft w:val="0"/>
              <w:marRight w:val="0"/>
              <w:marTop w:val="0"/>
              <w:marBottom w:val="0"/>
              <w:divBdr>
                <w:top w:val="none" w:sz="0" w:space="0" w:color="auto"/>
                <w:left w:val="none" w:sz="0" w:space="0" w:color="auto"/>
                <w:bottom w:val="none" w:sz="0" w:space="0" w:color="auto"/>
                <w:right w:val="none" w:sz="0" w:space="0" w:color="auto"/>
              </w:divBdr>
            </w:div>
          </w:divsChild>
        </w:div>
        <w:div w:id="745683825">
          <w:marLeft w:val="0"/>
          <w:marRight w:val="0"/>
          <w:marTop w:val="0"/>
          <w:marBottom w:val="0"/>
          <w:divBdr>
            <w:top w:val="none" w:sz="0" w:space="0" w:color="auto"/>
            <w:left w:val="none" w:sz="0" w:space="0" w:color="auto"/>
            <w:bottom w:val="none" w:sz="0" w:space="0" w:color="auto"/>
            <w:right w:val="none" w:sz="0" w:space="0" w:color="auto"/>
          </w:divBdr>
          <w:divsChild>
            <w:div w:id="1134177347">
              <w:marLeft w:val="0"/>
              <w:marRight w:val="0"/>
              <w:marTop w:val="0"/>
              <w:marBottom w:val="0"/>
              <w:divBdr>
                <w:top w:val="none" w:sz="0" w:space="0" w:color="auto"/>
                <w:left w:val="none" w:sz="0" w:space="0" w:color="auto"/>
                <w:bottom w:val="none" w:sz="0" w:space="0" w:color="auto"/>
                <w:right w:val="none" w:sz="0" w:space="0" w:color="auto"/>
              </w:divBdr>
            </w:div>
          </w:divsChild>
        </w:div>
        <w:div w:id="751660363">
          <w:marLeft w:val="0"/>
          <w:marRight w:val="0"/>
          <w:marTop w:val="0"/>
          <w:marBottom w:val="0"/>
          <w:divBdr>
            <w:top w:val="none" w:sz="0" w:space="0" w:color="auto"/>
            <w:left w:val="none" w:sz="0" w:space="0" w:color="auto"/>
            <w:bottom w:val="none" w:sz="0" w:space="0" w:color="auto"/>
            <w:right w:val="none" w:sz="0" w:space="0" w:color="auto"/>
          </w:divBdr>
          <w:divsChild>
            <w:div w:id="924454477">
              <w:marLeft w:val="0"/>
              <w:marRight w:val="0"/>
              <w:marTop w:val="0"/>
              <w:marBottom w:val="0"/>
              <w:divBdr>
                <w:top w:val="none" w:sz="0" w:space="0" w:color="auto"/>
                <w:left w:val="none" w:sz="0" w:space="0" w:color="auto"/>
                <w:bottom w:val="none" w:sz="0" w:space="0" w:color="auto"/>
                <w:right w:val="none" w:sz="0" w:space="0" w:color="auto"/>
              </w:divBdr>
            </w:div>
          </w:divsChild>
        </w:div>
        <w:div w:id="758672425">
          <w:marLeft w:val="0"/>
          <w:marRight w:val="0"/>
          <w:marTop w:val="0"/>
          <w:marBottom w:val="0"/>
          <w:divBdr>
            <w:top w:val="none" w:sz="0" w:space="0" w:color="auto"/>
            <w:left w:val="none" w:sz="0" w:space="0" w:color="auto"/>
            <w:bottom w:val="none" w:sz="0" w:space="0" w:color="auto"/>
            <w:right w:val="none" w:sz="0" w:space="0" w:color="auto"/>
          </w:divBdr>
          <w:divsChild>
            <w:div w:id="767307870">
              <w:marLeft w:val="0"/>
              <w:marRight w:val="0"/>
              <w:marTop w:val="0"/>
              <w:marBottom w:val="0"/>
              <w:divBdr>
                <w:top w:val="none" w:sz="0" w:space="0" w:color="auto"/>
                <w:left w:val="none" w:sz="0" w:space="0" w:color="auto"/>
                <w:bottom w:val="none" w:sz="0" w:space="0" w:color="auto"/>
                <w:right w:val="none" w:sz="0" w:space="0" w:color="auto"/>
              </w:divBdr>
            </w:div>
          </w:divsChild>
        </w:div>
        <w:div w:id="767694391">
          <w:marLeft w:val="0"/>
          <w:marRight w:val="0"/>
          <w:marTop w:val="0"/>
          <w:marBottom w:val="0"/>
          <w:divBdr>
            <w:top w:val="none" w:sz="0" w:space="0" w:color="auto"/>
            <w:left w:val="none" w:sz="0" w:space="0" w:color="auto"/>
            <w:bottom w:val="none" w:sz="0" w:space="0" w:color="auto"/>
            <w:right w:val="none" w:sz="0" w:space="0" w:color="auto"/>
          </w:divBdr>
          <w:divsChild>
            <w:div w:id="2109765148">
              <w:marLeft w:val="0"/>
              <w:marRight w:val="0"/>
              <w:marTop w:val="0"/>
              <w:marBottom w:val="0"/>
              <w:divBdr>
                <w:top w:val="none" w:sz="0" w:space="0" w:color="auto"/>
                <w:left w:val="none" w:sz="0" w:space="0" w:color="auto"/>
                <w:bottom w:val="none" w:sz="0" w:space="0" w:color="auto"/>
                <w:right w:val="none" w:sz="0" w:space="0" w:color="auto"/>
              </w:divBdr>
            </w:div>
          </w:divsChild>
        </w:div>
        <w:div w:id="775760141">
          <w:marLeft w:val="0"/>
          <w:marRight w:val="0"/>
          <w:marTop w:val="0"/>
          <w:marBottom w:val="0"/>
          <w:divBdr>
            <w:top w:val="none" w:sz="0" w:space="0" w:color="auto"/>
            <w:left w:val="none" w:sz="0" w:space="0" w:color="auto"/>
            <w:bottom w:val="none" w:sz="0" w:space="0" w:color="auto"/>
            <w:right w:val="none" w:sz="0" w:space="0" w:color="auto"/>
          </w:divBdr>
          <w:divsChild>
            <w:div w:id="1576547903">
              <w:marLeft w:val="0"/>
              <w:marRight w:val="0"/>
              <w:marTop w:val="0"/>
              <w:marBottom w:val="0"/>
              <w:divBdr>
                <w:top w:val="none" w:sz="0" w:space="0" w:color="auto"/>
                <w:left w:val="none" w:sz="0" w:space="0" w:color="auto"/>
                <w:bottom w:val="none" w:sz="0" w:space="0" w:color="auto"/>
                <w:right w:val="none" w:sz="0" w:space="0" w:color="auto"/>
              </w:divBdr>
            </w:div>
          </w:divsChild>
        </w:div>
        <w:div w:id="786899287">
          <w:marLeft w:val="0"/>
          <w:marRight w:val="0"/>
          <w:marTop w:val="0"/>
          <w:marBottom w:val="0"/>
          <w:divBdr>
            <w:top w:val="none" w:sz="0" w:space="0" w:color="auto"/>
            <w:left w:val="none" w:sz="0" w:space="0" w:color="auto"/>
            <w:bottom w:val="none" w:sz="0" w:space="0" w:color="auto"/>
            <w:right w:val="none" w:sz="0" w:space="0" w:color="auto"/>
          </w:divBdr>
          <w:divsChild>
            <w:div w:id="927541465">
              <w:marLeft w:val="0"/>
              <w:marRight w:val="0"/>
              <w:marTop w:val="0"/>
              <w:marBottom w:val="0"/>
              <w:divBdr>
                <w:top w:val="none" w:sz="0" w:space="0" w:color="auto"/>
                <w:left w:val="none" w:sz="0" w:space="0" w:color="auto"/>
                <w:bottom w:val="none" w:sz="0" w:space="0" w:color="auto"/>
                <w:right w:val="none" w:sz="0" w:space="0" w:color="auto"/>
              </w:divBdr>
            </w:div>
          </w:divsChild>
        </w:div>
        <w:div w:id="792361415">
          <w:marLeft w:val="0"/>
          <w:marRight w:val="0"/>
          <w:marTop w:val="0"/>
          <w:marBottom w:val="0"/>
          <w:divBdr>
            <w:top w:val="none" w:sz="0" w:space="0" w:color="auto"/>
            <w:left w:val="none" w:sz="0" w:space="0" w:color="auto"/>
            <w:bottom w:val="none" w:sz="0" w:space="0" w:color="auto"/>
            <w:right w:val="none" w:sz="0" w:space="0" w:color="auto"/>
          </w:divBdr>
          <w:divsChild>
            <w:div w:id="2000765387">
              <w:marLeft w:val="0"/>
              <w:marRight w:val="0"/>
              <w:marTop w:val="0"/>
              <w:marBottom w:val="0"/>
              <w:divBdr>
                <w:top w:val="none" w:sz="0" w:space="0" w:color="auto"/>
                <w:left w:val="none" w:sz="0" w:space="0" w:color="auto"/>
                <w:bottom w:val="none" w:sz="0" w:space="0" w:color="auto"/>
                <w:right w:val="none" w:sz="0" w:space="0" w:color="auto"/>
              </w:divBdr>
            </w:div>
          </w:divsChild>
        </w:div>
        <w:div w:id="802038863">
          <w:marLeft w:val="0"/>
          <w:marRight w:val="0"/>
          <w:marTop w:val="0"/>
          <w:marBottom w:val="0"/>
          <w:divBdr>
            <w:top w:val="none" w:sz="0" w:space="0" w:color="auto"/>
            <w:left w:val="none" w:sz="0" w:space="0" w:color="auto"/>
            <w:bottom w:val="none" w:sz="0" w:space="0" w:color="auto"/>
            <w:right w:val="none" w:sz="0" w:space="0" w:color="auto"/>
          </w:divBdr>
          <w:divsChild>
            <w:div w:id="2140340989">
              <w:marLeft w:val="0"/>
              <w:marRight w:val="0"/>
              <w:marTop w:val="0"/>
              <w:marBottom w:val="0"/>
              <w:divBdr>
                <w:top w:val="none" w:sz="0" w:space="0" w:color="auto"/>
                <w:left w:val="none" w:sz="0" w:space="0" w:color="auto"/>
                <w:bottom w:val="none" w:sz="0" w:space="0" w:color="auto"/>
                <w:right w:val="none" w:sz="0" w:space="0" w:color="auto"/>
              </w:divBdr>
            </w:div>
          </w:divsChild>
        </w:div>
        <w:div w:id="805511890">
          <w:marLeft w:val="0"/>
          <w:marRight w:val="0"/>
          <w:marTop w:val="0"/>
          <w:marBottom w:val="0"/>
          <w:divBdr>
            <w:top w:val="none" w:sz="0" w:space="0" w:color="auto"/>
            <w:left w:val="none" w:sz="0" w:space="0" w:color="auto"/>
            <w:bottom w:val="none" w:sz="0" w:space="0" w:color="auto"/>
            <w:right w:val="none" w:sz="0" w:space="0" w:color="auto"/>
          </w:divBdr>
          <w:divsChild>
            <w:div w:id="1774400633">
              <w:marLeft w:val="0"/>
              <w:marRight w:val="0"/>
              <w:marTop w:val="0"/>
              <w:marBottom w:val="0"/>
              <w:divBdr>
                <w:top w:val="none" w:sz="0" w:space="0" w:color="auto"/>
                <w:left w:val="none" w:sz="0" w:space="0" w:color="auto"/>
                <w:bottom w:val="none" w:sz="0" w:space="0" w:color="auto"/>
                <w:right w:val="none" w:sz="0" w:space="0" w:color="auto"/>
              </w:divBdr>
            </w:div>
          </w:divsChild>
        </w:div>
        <w:div w:id="807356954">
          <w:marLeft w:val="0"/>
          <w:marRight w:val="0"/>
          <w:marTop w:val="0"/>
          <w:marBottom w:val="0"/>
          <w:divBdr>
            <w:top w:val="none" w:sz="0" w:space="0" w:color="auto"/>
            <w:left w:val="none" w:sz="0" w:space="0" w:color="auto"/>
            <w:bottom w:val="none" w:sz="0" w:space="0" w:color="auto"/>
            <w:right w:val="none" w:sz="0" w:space="0" w:color="auto"/>
          </w:divBdr>
          <w:divsChild>
            <w:div w:id="874735528">
              <w:marLeft w:val="0"/>
              <w:marRight w:val="0"/>
              <w:marTop w:val="0"/>
              <w:marBottom w:val="0"/>
              <w:divBdr>
                <w:top w:val="none" w:sz="0" w:space="0" w:color="auto"/>
                <w:left w:val="none" w:sz="0" w:space="0" w:color="auto"/>
                <w:bottom w:val="none" w:sz="0" w:space="0" w:color="auto"/>
                <w:right w:val="none" w:sz="0" w:space="0" w:color="auto"/>
              </w:divBdr>
            </w:div>
          </w:divsChild>
        </w:div>
        <w:div w:id="827399663">
          <w:marLeft w:val="0"/>
          <w:marRight w:val="0"/>
          <w:marTop w:val="0"/>
          <w:marBottom w:val="0"/>
          <w:divBdr>
            <w:top w:val="none" w:sz="0" w:space="0" w:color="auto"/>
            <w:left w:val="none" w:sz="0" w:space="0" w:color="auto"/>
            <w:bottom w:val="none" w:sz="0" w:space="0" w:color="auto"/>
            <w:right w:val="none" w:sz="0" w:space="0" w:color="auto"/>
          </w:divBdr>
          <w:divsChild>
            <w:div w:id="1960522887">
              <w:marLeft w:val="0"/>
              <w:marRight w:val="0"/>
              <w:marTop w:val="0"/>
              <w:marBottom w:val="0"/>
              <w:divBdr>
                <w:top w:val="none" w:sz="0" w:space="0" w:color="auto"/>
                <w:left w:val="none" w:sz="0" w:space="0" w:color="auto"/>
                <w:bottom w:val="none" w:sz="0" w:space="0" w:color="auto"/>
                <w:right w:val="none" w:sz="0" w:space="0" w:color="auto"/>
              </w:divBdr>
            </w:div>
          </w:divsChild>
        </w:div>
        <w:div w:id="837115455">
          <w:marLeft w:val="0"/>
          <w:marRight w:val="0"/>
          <w:marTop w:val="0"/>
          <w:marBottom w:val="0"/>
          <w:divBdr>
            <w:top w:val="none" w:sz="0" w:space="0" w:color="auto"/>
            <w:left w:val="none" w:sz="0" w:space="0" w:color="auto"/>
            <w:bottom w:val="none" w:sz="0" w:space="0" w:color="auto"/>
            <w:right w:val="none" w:sz="0" w:space="0" w:color="auto"/>
          </w:divBdr>
          <w:divsChild>
            <w:div w:id="690959615">
              <w:marLeft w:val="0"/>
              <w:marRight w:val="0"/>
              <w:marTop w:val="0"/>
              <w:marBottom w:val="0"/>
              <w:divBdr>
                <w:top w:val="none" w:sz="0" w:space="0" w:color="auto"/>
                <w:left w:val="none" w:sz="0" w:space="0" w:color="auto"/>
                <w:bottom w:val="none" w:sz="0" w:space="0" w:color="auto"/>
                <w:right w:val="none" w:sz="0" w:space="0" w:color="auto"/>
              </w:divBdr>
            </w:div>
          </w:divsChild>
        </w:div>
        <w:div w:id="842554763">
          <w:marLeft w:val="0"/>
          <w:marRight w:val="0"/>
          <w:marTop w:val="0"/>
          <w:marBottom w:val="0"/>
          <w:divBdr>
            <w:top w:val="none" w:sz="0" w:space="0" w:color="auto"/>
            <w:left w:val="none" w:sz="0" w:space="0" w:color="auto"/>
            <w:bottom w:val="none" w:sz="0" w:space="0" w:color="auto"/>
            <w:right w:val="none" w:sz="0" w:space="0" w:color="auto"/>
          </w:divBdr>
          <w:divsChild>
            <w:div w:id="470943832">
              <w:marLeft w:val="0"/>
              <w:marRight w:val="0"/>
              <w:marTop w:val="0"/>
              <w:marBottom w:val="0"/>
              <w:divBdr>
                <w:top w:val="none" w:sz="0" w:space="0" w:color="auto"/>
                <w:left w:val="none" w:sz="0" w:space="0" w:color="auto"/>
                <w:bottom w:val="none" w:sz="0" w:space="0" w:color="auto"/>
                <w:right w:val="none" w:sz="0" w:space="0" w:color="auto"/>
              </w:divBdr>
            </w:div>
          </w:divsChild>
        </w:div>
        <w:div w:id="846211392">
          <w:marLeft w:val="0"/>
          <w:marRight w:val="0"/>
          <w:marTop w:val="0"/>
          <w:marBottom w:val="0"/>
          <w:divBdr>
            <w:top w:val="none" w:sz="0" w:space="0" w:color="auto"/>
            <w:left w:val="none" w:sz="0" w:space="0" w:color="auto"/>
            <w:bottom w:val="none" w:sz="0" w:space="0" w:color="auto"/>
            <w:right w:val="none" w:sz="0" w:space="0" w:color="auto"/>
          </w:divBdr>
          <w:divsChild>
            <w:div w:id="472716337">
              <w:marLeft w:val="0"/>
              <w:marRight w:val="0"/>
              <w:marTop w:val="0"/>
              <w:marBottom w:val="0"/>
              <w:divBdr>
                <w:top w:val="none" w:sz="0" w:space="0" w:color="auto"/>
                <w:left w:val="none" w:sz="0" w:space="0" w:color="auto"/>
                <w:bottom w:val="none" w:sz="0" w:space="0" w:color="auto"/>
                <w:right w:val="none" w:sz="0" w:space="0" w:color="auto"/>
              </w:divBdr>
            </w:div>
          </w:divsChild>
        </w:div>
        <w:div w:id="846553267">
          <w:marLeft w:val="0"/>
          <w:marRight w:val="0"/>
          <w:marTop w:val="0"/>
          <w:marBottom w:val="0"/>
          <w:divBdr>
            <w:top w:val="none" w:sz="0" w:space="0" w:color="auto"/>
            <w:left w:val="none" w:sz="0" w:space="0" w:color="auto"/>
            <w:bottom w:val="none" w:sz="0" w:space="0" w:color="auto"/>
            <w:right w:val="none" w:sz="0" w:space="0" w:color="auto"/>
          </w:divBdr>
          <w:divsChild>
            <w:div w:id="1517228181">
              <w:marLeft w:val="0"/>
              <w:marRight w:val="0"/>
              <w:marTop w:val="0"/>
              <w:marBottom w:val="0"/>
              <w:divBdr>
                <w:top w:val="none" w:sz="0" w:space="0" w:color="auto"/>
                <w:left w:val="none" w:sz="0" w:space="0" w:color="auto"/>
                <w:bottom w:val="none" w:sz="0" w:space="0" w:color="auto"/>
                <w:right w:val="none" w:sz="0" w:space="0" w:color="auto"/>
              </w:divBdr>
            </w:div>
          </w:divsChild>
        </w:div>
        <w:div w:id="850725745">
          <w:marLeft w:val="0"/>
          <w:marRight w:val="0"/>
          <w:marTop w:val="0"/>
          <w:marBottom w:val="0"/>
          <w:divBdr>
            <w:top w:val="none" w:sz="0" w:space="0" w:color="auto"/>
            <w:left w:val="none" w:sz="0" w:space="0" w:color="auto"/>
            <w:bottom w:val="none" w:sz="0" w:space="0" w:color="auto"/>
            <w:right w:val="none" w:sz="0" w:space="0" w:color="auto"/>
          </w:divBdr>
          <w:divsChild>
            <w:div w:id="1610818907">
              <w:marLeft w:val="0"/>
              <w:marRight w:val="0"/>
              <w:marTop w:val="0"/>
              <w:marBottom w:val="0"/>
              <w:divBdr>
                <w:top w:val="none" w:sz="0" w:space="0" w:color="auto"/>
                <w:left w:val="none" w:sz="0" w:space="0" w:color="auto"/>
                <w:bottom w:val="none" w:sz="0" w:space="0" w:color="auto"/>
                <w:right w:val="none" w:sz="0" w:space="0" w:color="auto"/>
              </w:divBdr>
            </w:div>
          </w:divsChild>
        </w:div>
        <w:div w:id="858158542">
          <w:marLeft w:val="0"/>
          <w:marRight w:val="0"/>
          <w:marTop w:val="0"/>
          <w:marBottom w:val="0"/>
          <w:divBdr>
            <w:top w:val="none" w:sz="0" w:space="0" w:color="auto"/>
            <w:left w:val="none" w:sz="0" w:space="0" w:color="auto"/>
            <w:bottom w:val="none" w:sz="0" w:space="0" w:color="auto"/>
            <w:right w:val="none" w:sz="0" w:space="0" w:color="auto"/>
          </w:divBdr>
          <w:divsChild>
            <w:div w:id="1528828427">
              <w:marLeft w:val="0"/>
              <w:marRight w:val="0"/>
              <w:marTop w:val="0"/>
              <w:marBottom w:val="0"/>
              <w:divBdr>
                <w:top w:val="none" w:sz="0" w:space="0" w:color="auto"/>
                <w:left w:val="none" w:sz="0" w:space="0" w:color="auto"/>
                <w:bottom w:val="none" w:sz="0" w:space="0" w:color="auto"/>
                <w:right w:val="none" w:sz="0" w:space="0" w:color="auto"/>
              </w:divBdr>
            </w:div>
          </w:divsChild>
        </w:div>
        <w:div w:id="862866745">
          <w:marLeft w:val="0"/>
          <w:marRight w:val="0"/>
          <w:marTop w:val="0"/>
          <w:marBottom w:val="0"/>
          <w:divBdr>
            <w:top w:val="none" w:sz="0" w:space="0" w:color="auto"/>
            <w:left w:val="none" w:sz="0" w:space="0" w:color="auto"/>
            <w:bottom w:val="none" w:sz="0" w:space="0" w:color="auto"/>
            <w:right w:val="none" w:sz="0" w:space="0" w:color="auto"/>
          </w:divBdr>
          <w:divsChild>
            <w:div w:id="1899898250">
              <w:marLeft w:val="0"/>
              <w:marRight w:val="0"/>
              <w:marTop w:val="0"/>
              <w:marBottom w:val="0"/>
              <w:divBdr>
                <w:top w:val="none" w:sz="0" w:space="0" w:color="auto"/>
                <w:left w:val="none" w:sz="0" w:space="0" w:color="auto"/>
                <w:bottom w:val="none" w:sz="0" w:space="0" w:color="auto"/>
                <w:right w:val="none" w:sz="0" w:space="0" w:color="auto"/>
              </w:divBdr>
            </w:div>
          </w:divsChild>
        </w:div>
        <w:div w:id="883517350">
          <w:marLeft w:val="0"/>
          <w:marRight w:val="0"/>
          <w:marTop w:val="0"/>
          <w:marBottom w:val="0"/>
          <w:divBdr>
            <w:top w:val="none" w:sz="0" w:space="0" w:color="auto"/>
            <w:left w:val="none" w:sz="0" w:space="0" w:color="auto"/>
            <w:bottom w:val="none" w:sz="0" w:space="0" w:color="auto"/>
            <w:right w:val="none" w:sz="0" w:space="0" w:color="auto"/>
          </w:divBdr>
          <w:divsChild>
            <w:div w:id="1324506590">
              <w:marLeft w:val="0"/>
              <w:marRight w:val="0"/>
              <w:marTop w:val="0"/>
              <w:marBottom w:val="0"/>
              <w:divBdr>
                <w:top w:val="none" w:sz="0" w:space="0" w:color="auto"/>
                <w:left w:val="none" w:sz="0" w:space="0" w:color="auto"/>
                <w:bottom w:val="none" w:sz="0" w:space="0" w:color="auto"/>
                <w:right w:val="none" w:sz="0" w:space="0" w:color="auto"/>
              </w:divBdr>
            </w:div>
          </w:divsChild>
        </w:div>
        <w:div w:id="889028514">
          <w:marLeft w:val="0"/>
          <w:marRight w:val="0"/>
          <w:marTop w:val="0"/>
          <w:marBottom w:val="0"/>
          <w:divBdr>
            <w:top w:val="none" w:sz="0" w:space="0" w:color="auto"/>
            <w:left w:val="none" w:sz="0" w:space="0" w:color="auto"/>
            <w:bottom w:val="none" w:sz="0" w:space="0" w:color="auto"/>
            <w:right w:val="none" w:sz="0" w:space="0" w:color="auto"/>
          </w:divBdr>
          <w:divsChild>
            <w:div w:id="1528831957">
              <w:marLeft w:val="0"/>
              <w:marRight w:val="0"/>
              <w:marTop w:val="0"/>
              <w:marBottom w:val="0"/>
              <w:divBdr>
                <w:top w:val="none" w:sz="0" w:space="0" w:color="auto"/>
                <w:left w:val="none" w:sz="0" w:space="0" w:color="auto"/>
                <w:bottom w:val="none" w:sz="0" w:space="0" w:color="auto"/>
                <w:right w:val="none" w:sz="0" w:space="0" w:color="auto"/>
              </w:divBdr>
            </w:div>
          </w:divsChild>
        </w:div>
        <w:div w:id="907688126">
          <w:marLeft w:val="0"/>
          <w:marRight w:val="0"/>
          <w:marTop w:val="0"/>
          <w:marBottom w:val="0"/>
          <w:divBdr>
            <w:top w:val="none" w:sz="0" w:space="0" w:color="auto"/>
            <w:left w:val="none" w:sz="0" w:space="0" w:color="auto"/>
            <w:bottom w:val="none" w:sz="0" w:space="0" w:color="auto"/>
            <w:right w:val="none" w:sz="0" w:space="0" w:color="auto"/>
          </w:divBdr>
          <w:divsChild>
            <w:div w:id="1409620184">
              <w:marLeft w:val="0"/>
              <w:marRight w:val="0"/>
              <w:marTop w:val="0"/>
              <w:marBottom w:val="0"/>
              <w:divBdr>
                <w:top w:val="none" w:sz="0" w:space="0" w:color="auto"/>
                <w:left w:val="none" w:sz="0" w:space="0" w:color="auto"/>
                <w:bottom w:val="none" w:sz="0" w:space="0" w:color="auto"/>
                <w:right w:val="none" w:sz="0" w:space="0" w:color="auto"/>
              </w:divBdr>
            </w:div>
          </w:divsChild>
        </w:div>
        <w:div w:id="916014705">
          <w:marLeft w:val="0"/>
          <w:marRight w:val="0"/>
          <w:marTop w:val="0"/>
          <w:marBottom w:val="0"/>
          <w:divBdr>
            <w:top w:val="none" w:sz="0" w:space="0" w:color="auto"/>
            <w:left w:val="none" w:sz="0" w:space="0" w:color="auto"/>
            <w:bottom w:val="none" w:sz="0" w:space="0" w:color="auto"/>
            <w:right w:val="none" w:sz="0" w:space="0" w:color="auto"/>
          </w:divBdr>
          <w:divsChild>
            <w:div w:id="694231531">
              <w:marLeft w:val="0"/>
              <w:marRight w:val="0"/>
              <w:marTop w:val="0"/>
              <w:marBottom w:val="0"/>
              <w:divBdr>
                <w:top w:val="none" w:sz="0" w:space="0" w:color="auto"/>
                <w:left w:val="none" w:sz="0" w:space="0" w:color="auto"/>
                <w:bottom w:val="none" w:sz="0" w:space="0" w:color="auto"/>
                <w:right w:val="none" w:sz="0" w:space="0" w:color="auto"/>
              </w:divBdr>
            </w:div>
          </w:divsChild>
        </w:div>
        <w:div w:id="917859136">
          <w:marLeft w:val="0"/>
          <w:marRight w:val="0"/>
          <w:marTop w:val="0"/>
          <w:marBottom w:val="0"/>
          <w:divBdr>
            <w:top w:val="none" w:sz="0" w:space="0" w:color="auto"/>
            <w:left w:val="none" w:sz="0" w:space="0" w:color="auto"/>
            <w:bottom w:val="none" w:sz="0" w:space="0" w:color="auto"/>
            <w:right w:val="none" w:sz="0" w:space="0" w:color="auto"/>
          </w:divBdr>
          <w:divsChild>
            <w:div w:id="194582664">
              <w:marLeft w:val="0"/>
              <w:marRight w:val="0"/>
              <w:marTop w:val="0"/>
              <w:marBottom w:val="0"/>
              <w:divBdr>
                <w:top w:val="none" w:sz="0" w:space="0" w:color="auto"/>
                <w:left w:val="none" w:sz="0" w:space="0" w:color="auto"/>
                <w:bottom w:val="none" w:sz="0" w:space="0" w:color="auto"/>
                <w:right w:val="none" w:sz="0" w:space="0" w:color="auto"/>
              </w:divBdr>
            </w:div>
          </w:divsChild>
        </w:div>
        <w:div w:id="925849601">
          <w:marLeft w:val="0"/>
          <w:marRight w:val="0"/>
          <w:marTop w:val="0"/>
          <w:marBottom w:val="0"/>
          <w:divBdr>
            <w:top w:val="none" w:sz="0" w:space="0" w:color="auto"/>
            <w:left w:val="none" w:sz="0" w:space="0" w:color="auto"/>
            <w:bottom w:val="none" w:sz="0" w:space="0" w:color="auto"/>
            <w:right w:val="none" w:sz="0" w:space="0" w:color="auto"/>
          </w:divBdr>
          <w:divsChild>
            <w:div w:id="837964090">
              <w:marLeft w:val="0"/>
              <w:marRight w:val="0"/>
              <w:marTop w:val="0"/>
              <w:marBottom w:val="0"/>
              <w:divBdr>
                <w:top w:val="none" w:sz="0" w:space="0" w:color="auto"/>
                <w:left w:val="none" w:sz="0" w:space="0" w:color="auto"/>
                <w:bottom w:val="none" w:sz="0" w:space="0" w:color="auto"/>
                <w:right w:val="none" w:sz="0" w:space="0" w:color="auto"/>
              </w:divBdr>
            </w:div>
          </w:divsChild>
        </w:div>
        <w:div w:id="928201078">
          <w:marLeft w:val="0"/>
          <w:marRight w:val="0"/>
          <w:marTop w:val="0"/>
          <w:marBottom w:val="0"/>
          <w:divBdr>
            <w:top w:val="none" w:sz="0" w:space="0" w:color="auto"/>
            <w:left w:val="none" w:sz="0" w:space="0" w:color="auto"/>
            <w:bottom w:val="none" w:sz="0" w:space="0" w:color="auto"/>
            <w:right w:val="none" w:sz="0" w:space="0" w:color="auto"/>
          </w:divBdr>
          <w:divsChild>
            <w:div w:id="300815967">
              <w:marLeft w:val="0"/>
              <w:marRight w:val="0"/>
              <w:marTop w:val="0"/>
              <w:marBottom w:val="0"/>
              <w:divBdr>
                <w:top w:val="none" w:sz="0" w:space="0" w:color="auto"/>
                <w:left w:val="none" w:sz="0" w:space="0" w:color="auto"/>
                <w:bottom w:val="none" w:sz="0" w:space="0" w:color="auto"/>
                <w:right w:val="none" w:sz="0" w:space="0" w:color="auto"/>
              </w:divBdr>
            </w:div>
          </w:divsChild>
        </w:div>
        <w:div w:id="930158511">
          <w:marLeft w:val="0"/>
          <w:marRight w:val="0"/>
          <w:marTop w:val="0"/>
          <w:marBottom w:val="0"/>
          <w:divBdr>
            <w:top w:val="none" w:sz="0" w:space="0" w:color="auto"/>
            <w:left w:val="none" w:sz="0" w:space="0" w:color="auto"/>
            <w:bottom w:val="none" w:sz="0" w:space="0" w:color="auto"/>
            <w:right w:val="none" w:sz="0" w:space="0" w:color="auto"/>
          </w:divBdr>
          <w:divsChild>
            <w:div w:id="1613046721">
              <w:marLeft w:val="0"/>
              <w:marRight w:val="0"/>
              <w:marTop w:val="0"/>
              <w:marBottom w:val="0"/>
              <w:divBdr>
                <w:top w:val="none" w:sz="0" w:space="0" w:color="auto"/>
                <w:left w:val="none" w:sz="0" w:space="0" w:color="auto"/>
                <w:bottom w:val="none" w:sz="0" w:space="0" w:color="auto"/>
                <w:right w:val="none" w:sz="0" w:space="0" w:color="auto"/>
              </w:divBdr>
            </w:div>
          </w:divsChild>
        </w:div>
        <w:div w:id="931165493">
          <w:marLeft w:val="0"/>
          <w:marRight w:val="0"/>
          <w:marTop w:val="0"/>
          <w:marBottom w:val="0"/>
          <w:divBdr>
            <w:top w:val="none" w:sz="0" w:space="0" w:color="auto"/>
            <w:left w:val="none" w:sz="0" w:space="0" w:color="auto"/>
            <w:bottom w:val="none" w:sz="0" w:space="0" w:color="auto"/>
            <w:right w:val="none" w:sz="0" w:space="0" w:color="auto"/>
          </w:divBdr>
          <w:divsChild>
            <w:div w:id="821657483">
              <w:marLeft w:val="0"/>
              <w:marRight w:val="0"/>
              <w:marTop w:val="0"/>
              <w:marBottom w:val="0"/>
              <w:divBdr>
                <w:top w:val="none" w:sz="0" w:space="0" w:color="auto"/>
                <w:left w:val="none" w:sz="0" w:space="0" w:color="auto"/>
                <w:bottom w:val="none" w:sz="0" w:space="0" w:color="auto"/>
                <w:right w:val="none" w:sz="0" w:space="0" w:color="auto"/>
              </w:divBdr>
            </w:div>
          </w:divsChild>
        </w:div>
        <w:div w:id="938291791">
          <w:marLeft w:val="0"/>
          <w:marRight w:val="0"/>
          <w:marTop w:val="0"/>
          <w:marBottom w:val="0"/>
          <w:divBdr>
            <w:top w:val="none" w:sz="0" w:space="0" w:color="auto"/>
            <w:left w:val="none" w:sz="0" w:space="0" w:color="auto"/>
            <w:bottom w:val="none" w:sz="0" w:space="0" w:color="auto"/>
            <w:right w:val="none" w:sz="0" w:space="0" w:color="auto"/>
          </w:divBdr>
          <w:divsChild>
            <w:div w:id="582111075">
              <w:marLeft w:val="0"/>
              <w:marRight w:val="0"/>
              <w:marTop w:val="0"/>
              <w:marBottom w:val="0"/>
              <w:divBdr>
                <w:top w:val="none" w:sz="0" w:space="0" w:color="auto"/>
                <w:left w:val="none" w:sz="0" w:space="0" w:color="auto"/>
                <w:bottom w:val="none" w:sz="0" w:space="0" w:color="auto"/>
                <w:right w:val="none" w:sz="0" w:space="0" w:color="auto"/>
              </w:divBdr>
            </w:div>
          </w:divsChild>
        </w:div>
        <w:div w:id="946473401">
          <w:marLeft w:val="0"/>
          <w:marRight w:val="0"/>
          <w:marTop w:val="0"/>
          <w:marBottom w:val="0"/>
          <w:divBdr>
            <w:top w:val="none" w:sz="0" w:space="0" w:color="auto"/>
            <w:left w:val="none" w:sz="0" w:space="0" w:color="auto"/>
            <w:bottom w:val="none" w:sz="0" w:space="0" w:color="auto"/>
            <w:right w:val="none" w:sz="0" w:space="0" w:color="auto"/>
          </w:divBdr>
          <w:divsChild>
            <w:div w:id="226956341">
              <w:marLeft w:val="0"/>
              <w:marRight w:val="0"/>
              <w:marTop w:val="0"/>
              <w:marBottom w:val="0"/>
              <w:divBdr>
                <w:top w:val="none" w:sz="0" w:space="0" w:color="auto"/>
                <w:left w:val="none" w:sz="0" w:space="0" w:color="auto"/>
                <w:bottom w:val="none" w:sz="0" w:space="0" w:color="auto"/>
                <w:right w:val="none" w:sz="0" w:space="0" w:color="auto"/>
              </w:divBdr>
            </w:div>
          </w:divsChild>
        </w:div>
        <w:div w:id="957295076">
          <w:marLeft w:val="0"/>
          <w:marRight w:val="0"/>
          <w:marTop w:val="0"/>
          <w:marBottom w:val="0"/>
          <w:divBdr>
            <w:top w:val="none" w:sz="0" w:space="0" w:color="auto"/>
            <w:left w:val="none" w:sz="0" w:space="0" w:color="auto"/>
            <w:bottom w:val="none" w:sz="0" w:space="0" w:color="auto"/>
            <w:right w:val="none" w:sz="0" w:space="0" w:color="auto"/>
          </w:divBdr>
          <w:divsChild>
            <w:div w:id="149516437">
              <w:marLeft w:val="0"/>
              <w:marRight w:val="0"/>
              <w:marTop w:val="0"/>
              <w:marBottom w:val="0"/>
              <w:divBdr>
                <w:top w:val="none" w:sz="0" w:space="0" w:color="auto"/>
                <w:left w:val="none" w:sz="0" w:space="0" w:color="auto"/>
                <w:bottom w:val="none" w:sz="0" w:space="0" w:color="auto"/>
                <w:right w:val="none" w:sz="0" w:space="0" w:color="auto"/>
              </w:divBdr>
            </w:div>
          </w:divsChild>
        </w:div>
        <w:div w:id="961427433">
          <w:marLeft w:val="0"/>
          <w:marRight w:val="0"/>
          <w:marTop w:val="0"/>
          <w:marBottom w:val="0"/>
          <w:divBdr>
            <w:top w:val="none" w:sz="0" w:space="0" w:color="auto"/>
            <w:left w:val="none" w:sz="0" w:space="0" w:color="auto"/>
            <w:bottom w:val="none" w:sz="0" w:space="0" w:color="auto"/>
            <w:right w:val="none" w:sz="0" w:space="0" w:color="auto"/>
          </w:divBdr>
          <w:divsChild>
            <w:div w:id="871381955">
              <w:marLeft w:val="0"/>
              <w:marRight w:val="0"/>
              <w:marTop w:val="0"/>
              <w:marBottom w:val="0"/>
              <w:divBdr>
                <w:top w:val="none" w:sz="0" w:space="0" w:color="auto"/>
                <w:left w:val="none" w:sz="0" w:space="0" w:color="auto"/>
                <w:bottom w:val="none" w:sz="0" w:space="0" w:color="auto"/>
                <w:right w:val="none" w:sz="0" w:space="0" w:color="auto"/>
              </w:divBdr>
            </w:div>
          </w:divsChild>
        </w:div>
        <w:div w:id="962804785">
          <w:marLeft w:val="0"/>
          <w:marRight w:val="0"/>
          <w:marTop w:val="0"/>
          <w:marBottom w:val="0"/>
          <w:divBdr>
            <w:top w:val="none" w:sz="0" w:space="0" w:color="auto"/>
            <w:left w:val="none" w:sz="0" w:space="0" w:color="auto"/>
            <w:bottom w:val="none" w:sz="0" w:space="0" w:color="auto"/>
            <w:right w:val="none" w:sz="0" w:space="0" w:color="auto"/>
          </w:divBdr>
          <w:divsChild>
            <w:div w:id="2040155613">
              <w:marLeft w:val="0"/>
              <w:marRight w:val="0"/>
              <w:marTop w:val="0"/>
              <w:marBottom w:val="0"/>
              <w:divBdr>
                <w:top w:val="none" w:sz="0" w:space="0" w:color="auto"/>
                <w:left w:val="none" w:sz="0" w:space="0" w:color="auto"/>
                <w:bottom w:val="none" w:sz="0" w:space="0" w:color="auto"/>
                <w:right w:val="none" w:sz="0" w:space="0" w:color="auto"/>
              </w:divBdr>
            </w:div>
          </w:divsChild>
        </w:div>
        <w:div w:id="963119121">
          <w:marLeft w:val="0"/>
          <w:marRight w:val="0"/>
          <w:marTop w:val="0"/>
          <w:marBottom w:val="0"/>
          <w:divBdr>
            <w:top w:val="none" w:sz="0" w:space="0" w:color="auto"/>
            <w:left w:val="none" w:sz="0" w:space="0" w:color="auto"/>
            <w:bottom w:val="none" w:sz="0" w:space="0" w:color="auto"/>
            <w:right w:val="none" w:sz="0" w:space="0" w:color="auto"/>
          </w:divBdr>
          <w:divsChild>
            <w:div w:id="531385064">
              <w:marLeft w:val="0"/>
              <w:marRight w:val="0"/>
              <w:marTop w:val="0"/>
              <w:marBottom w:val="0"/>
              <w:divBdr>
                <w:top w:val="none" w:sz="0" w:space="0" w:color="auto"/>
                <w:left w:val="none" w:sz="0" w:space="0" w:color="auto"/>
                <w:bottom w:val="none" w:sz="0" w:space="0" w:color="auto"/>
                <w:right w:val="none" w:sz="0" w:space="0" w:color="auto"/>
              </w:divBdr>
            </w:div>
          </w:divsChild>
        </w:div>
        <w:div w:id="968437277">
          <w:marLeft w:val="0"/>
          <w:marRight w:val="0"/>
          <w:marTop w:val="0"/>
          <w:marBottom w:val="0"/>
          <w:divBdr>
            <w:top w:val="none" w:sz="0" w:space="0" w:color="auto"/>
            <w:left w:val="none" w:sz="0" w:space="0" w:color="auto"/>
            <w:bottom w:val="none" w:sz="0" w:space="0" w:color="auto"/>
            <w:right w:val="none" w:sz="0" w:space="0" w:color="auto"/>
          </w:divBdr>
          <w:divsChild>
            <w:div w:id="1468401366">
              <w:marLeft w:val="0"/>
              <w:marRight w:val="0"/>
              <w:marTop w:val="0"/>
              <w:marBottom w:val="0"/>
              <w:divBdr>
                <w:top w:val="none" w:sz="0" w:space="0" w:color="auto"/>
                <w:left w:val="none" w:sz="0" w:space="0" w:color="auto"/>
                <w:bottom w:val="none" w:sz="0" w:space="0" w:color="auto"/>
                <w:right w:val="none" w:sz="0" w:space="0" w:color="auto"/>
              </w:divBdr>
            </w:div>
          </w:divsChild>
        </w:div>
        <w:div w:id="976296626">
          <w:marLeft w:val="0"/>
          <w:marRight w:val="0"/>
          <w:marTop w:val="0"/>
          <w:marBottom w:val="0"/>
          <w:divBdr>
            <w:top w:val="none" w:sz="0" w:space="0" w:color="auto"/>
            <w:left w:val="none" w:sz="0" w:space="0" w:color="auto"/>
            <w:bottom w:val="none" w:sz="0" w:space="0" w:color="auto"/>
            <w:right w:val="none" w:sz="0" w:space="0" w:color="auto"/>
          </w:divBdr>
          <w:divsChild>
            <w:div w:id="1389190022">
              <w:marLeft w:val="0"/>
              <w:marRight w:val="0"/>
              <w:marTop w:val="0"/>
              <w:marBottom w:val="0"/>
              <w:divBdr>
                <w:top w:val="none" w:sz="0" w:space="0" w:color="auto"/>
                <w:left w:val="none" w:sz="0" w:space="0" w:color="auto"/>
                <w:bottom w:val="none" w:sz="0" w:space="0" w:color="auto"/>
                <w:right w:val="none" w:sz="0" w:space="0" w:color="auto"/>
              </w:divBdr>
            </w:div>
          </w:divsChild>
        </w:div>
        <w:div w:id="978458098">
          <w:marLeft w:val="0"/>
          <w:marRight w:val="0"/>
          <w:marTop w:val="0"/>
          <w:marBottom w:val="0"/>
          <w:divBdr>
            <w:top w:val="none" w:sz="0" w:space="0" w:color="auto"/>
            <w:left w:val="none" w:sz="0" w:space="0" w:color="auto"/>
            <w:bottom w:val="none" w:sz="0" w:space="0" w:color="auto"/>
            <w:right w:val="none" w:sz="0" w:space="0" w:color="auto"/>
          </w:divBdr>
          <w:divsChild>
            <w:div w:id="781799978">
              <w:marLeft w:val="0"/>
              <w:marRight w:val="0"/>
              <w:marTop w:val="0"/>
              <w:marBottom w:val="0"/>
              <w:divBdr>
                <w:top w:val="none" w:sz="0" w:space="0" w:color="auto"/>
                <w:left w:val="none" w:sz="0" w:space="0" w:color="auto"/>
                <w:bottom w:val="none" w:sz="0" w:space="0" w:color="auto"/>
                <w:right w:val="none" w:sz="0" w:space="0" w:color="auto"/>
              </w:divBdr>
            </w:div>
          </w:divsChild>
        </w:div>
        <w:div w:id="993488356">
          <w:marLeft w:val="0"/>
          <w:marRight w:val="0"/>
          <w:marTop w:val="0"/>
          <w:marBottom w:val="0"/>
          <w:divBdr>
            <w:top w:val="none" w:sz="0" w:space="0" w:color="auto"/>
            <w:left w:val="none" w:sz="0" w:space="0" w:color="auto"/>
            <w:bottom w:val="none" w:sz="0" w:space="0" w:color="auto"/>
            <w:right w:val="none" w:sz="0" w:space="0" w:color="auto"/>
          </w:divBdr>
          <w:divsChild>
            <w:div w:id="1084768042">
              <w:marLeft w:val="0"/>
              <w:marRight w:val="0"/>
              <w:marTop w:val="0"/>
              <w:marBottom w:val="0"/>
              <w:divBdr>
                <w:top w:val="none" w:sz="0" w:space="0" w:color="auto"/>
                <w:left w:val="none" w:sz="0" w:space="0" w:color="auto"/>
                <w:bottom w:val="none" w:sz="0" w:space="0" w:color="auto"/>
                <w:right w:val="none" w:sz="0" w:space="0" w:color="auto"/>
              </w:divBdr>
            </w:div>
          </w:divsChild>
        </w:div>
        <w:div w:id="997540730">
          <w:marLeft w:val="0"/>
          <w:marRight w:val="0"/>
          <w:marTop w:val="0"/>
          <w:marBottom w:val="0"/>
          <w:divBdr>
            <w:top w:val="none" w:sz="0" w:space="0" w:color="auto"/>
            <w:left w:val="none" w:sz="0" w:space="0" w:color="auto"/>
            <w:bottom w:val="none" w:sz="0" w:space="0" w:color="auto"/>
            <w:right w:val="none" w:sz="0" w:space="0" w:color="auto"/>
          </w:divBdr>
          <w:divsChild>
            <w:div w:id="1230841850">
              <w:marLeft w:val="0"/>
              <w:marRight w:val="0"/>
              <w:marTop w:val="0"/>
              <w:marBottom w:val="0"/>
              <w:divBdr>
                <w:top w:val="none" w:sz="0" w:space="0" w:color="auto"/>
                <w:left w:val="none" w:sz="0" w:space="0" w:color="auto"/>
                <w:bottom w:val="none" w:sz="0" w:space="0" w:color="auto"/>
                <w:right w:val="none" w:sz="0" w:space="0" w:color="auto"/>
              </w:divBdr>
            </w:div>
          </w:divsChild>
        </w:div>
        <w:div w:id="1003706856">
          <w:marLeft w:val="0"/>
          <w:marRight w:val="0"/>
          <w:marTop w:val="0"/>
          <w:marBottom w:val="0"/>
          <w:divBdr>
            <w:top w:val="none" w:sz="0" w:space="0" w:color="auto"/>
            <w:left w:val="none" w:sz="0" w:space="0" w:color="auto"/>
            <w:bottom w:val="none" w:sz="0" w:space="0" w:color="auto"/>
            <w:right w:val="none" w:sz="0" w:space="0" w:color="auto"/>
          </w:divBdr>
          <w:divsChild>
            <w:div w:id="1352225456">
              <w:marLeft w:val="0"/>
              <w:marRight w:val="0"/>
              <w:marTop w:val="0"/>
              <w:marBottom w:val="0"/>
              <w:divBdr>
                <w:top w:val="none" w:sz="0" w:space="0" w:color="auto"/>
                <w:left w:val="none" w:sz="0" w:space="0" w:color="auto"/>
                <w:bottom w:val="none" w:sz="0" w:space="0" w:color="auto"/>
                <w:right w:val="none" w:sz="0" w:space="0" w:color="auto"/>
              </w:divBdr>
            </w:div>
          </w:divsChild>
        </w:div>
        <w:div w:id="1004236335">
          <w:marLeft w:val="0"/>
          <w:marRight w:val="0"/>
          <w:marTop w:val="0"/>
          <w:marBottom w:val="0"/>
          <w:divBdr>
            <w:top w:val="none" w:sz="0" w:space="0" w:color="auto"/>
            <w:left w:val="none" w:sz="0" w:space="0" w:color="auto"/>
            <w:bottom w:val="none" w:sz="0" w:space="0" w:color="auto"/>
            <w:right w:val="none" w:sz="0" w:space="0" w:color="auto"/>
          </w:divBdr>
          <w:divsChild>
            <w:div w:id="1013459432">
              <w:marLeft w:val="0"/>
              <w:marRight w:val="0"/>
              <w:marTop w:val="0"/>
              <w:marBottom w:val="0"/>
              <w:divBdr>
                <w:top w:val="none" w:sz="0" w:space="0" w:color="auto"/>
                <w:left w:val="none" w:sz="0" w:space="0" w:color="auto"/>
                <w:bottom w:val="none" w:sz="0" w:space="0" w:color="auto"/>
                <w:right w:val="none" w:sz="0" w:space="0" w:color="auto"/>
              </w:divBdr>
            </w:div>
          </w:divsChild>
        </w:div>
        <w:div w:id="1005211877">
          <w:marLeft w:val="0"/>
          <w:marRight w:val="0"/>
          <w:marTop w:val="0"/>
          <w:marBottom w:val="0"/>
          <w:divBdr>
            <w:top w:val="none" w:sz="0" w:space="0" w:color="auto"/>
            <w:left w:val="none" w:sz="0" w:space="0" w:color="auto"/>
            <w:bottom w:val="none" w:sz="0" w:space="0" w:color="auto"/>
            <w:right w:val="none" w:sz="0" w:space="0" w:color="auto"/>
          </w:divBdr>
          <w:divsChild>
            <w:div w:id="788014107">
              <w:marLeft w:val="0"/>
              <w:marRight w:val="0"/>
              <w:marTop w:val="0"/>
              <w:marBottom w:val="0"/>
              <w:divBdr>
                <w:top w:val="none" w:sz="0" w:space="0" w:color="auto"/>
                <w:left w:val="none" w:sz="0" w:space="0" w:color="auto"/>
                <w:bottom w:val="none" w:sz="0" w:space="0" w:color="auto"/>
                <w:right w:val="none" w:sz="0" w:space="0" w:color="auto"/>
              </w:divBdr>
            </w:div>
          </w:divsChild>
        </w:div>
        <w:div w:id="1008094198">
          <w:marLeft w:val="0"/>
          <w:marRight w:val="0"/>
          <w:marTop w:val="0"/>
          <w:marBottom w:val="0"/>
          <w:divBdr>
            <w:top w:val="none" w:sz="0" w:space="0" w:color="auto"/>
            <w:left w:val="none" w:sz="0" w:space="0" w:color="auto"/>
            <w:bottom w:val="none" w:sz="0" w:space="0" w:color="auto"/>
            <w:right w:val="none" w:sz="0" w:space="0" w:color="auto"/>
          </w:divBdr>
          <w:divsChild>
            <w:div w:id="1352293968">
              <w:marLeft w:val="0"/>
              <w:marRight w:val="0"/>
              <w:marTop w:val="0"/>
              <w:marBottom w:val="0"/>
              <w:divBdr>
                <w:top w:val="none" w:sz="0" w:space="0" w:color="auto"/>
                <w:left w:val="none" w:sz="0" w:space="0" w:color="auto"/>
                <w:bottom w:val="none" w:sz="0" w:space="0" w:color="auto"/>
                <w:right w:val="none" w:sz="0" w:space="0" w:color="auto"/>
              </w:divBdr>
            </w:div>
          </w:divsChild>
        </w:div>
        <w:div w:id="1010136758">
          <w:marLeft w:val="0"/>
          <w:marRight w:val="0"/>
          <w:marTop w:val="0"/>
          <w:marBottom w:val="0"/>
          <w:divBdr>
            <w:top w:val="none" w:sz="0" w:space="0" w:color="auto"/>
            <w:left w:val="none" w:sz="0" w:space="0" w:color="auto"/>
            <w:bottom w:val="none" w:sz="0" w:space="0" w:color="auto"/>
            <w:right w:val="none" w:sz="0" w:space="0" w:color="auto"/>
          </w:divBdr>
          <w:divsChild>
            <w:div w:id="1393581131">
              <w:marLeft w:val="0"/>
              <w:marRight w:val="0"/>
              <w:marTop w:val="0"/>
              <w:marBottom w:val="0"/>
              <w:divBdr>
                <w:top w:val="none" w:sz="0" w:space="0" w:color="auto"/>
                <w:left w:val="none" w:sz="0" w:space="0" w:color="auto"/>
                <w:bottom w:val="none" w:sz="0" w:space="0" w:color="auto"/>
                <w:right w:val="none" w:sz="0" w:space="0" w:color="auto"/>
              </w:divBdr>
            </w:div>
          </w:divsChild>
        </w:div>
        <w:div w:id="1016345402">
          <w:marLeft w:val="0"/>
          <w:marRight w:val="0"/>
          <w:marTop w:val="0"/>
          <w:marBottom w:val="0"/>
          <w:divBdr>
            <w:top w:val="none" w:sz="0" w:space="0" w:color="auto"/>
            <w:left w:val="none" w:sz="0" w:space="0" w:color="auto"/>
            <w:bottom w:val="none" w:sz="0" w:space="0" w:color="auto"/>
            <w:right w:val="none" w:sz="0" w:space="0" w:color="auto"/>
          </w:divBdr>
          <w:divsChild>
            <w:div w:id="1452742519">
              <w:marLeft w:val="0"/>
              <w:marRight w:val="0"/>
              <w:marTop w:val="0"/>
              <w:marBottom w:val="0"/>
              <w:divBdr>
                <w:top w:val="none" w:sz="0" w:space="0" w:color="auto"/>
                <w:left w:val="none" w:sz="0" w:space="0" w:color="auto"/>
                <w:bottom w:val="none" w:sz="0" w:space="0" w:color="auto"/>
                <w:right w:val="none" w:sz="0" w:space="0" w:color="auto"/>
              </w:divBdr>
            </w:div>
          </w:divsChild>
        </w:div>
        <w:div w:id="1034115988">
          <w:marLeft w:val="0"/>
          <w:marRight w:val="0"/>
          <w:marTop w:val="0"/>
          <w:marBottom w:val="0"/>
          <w:divBdr>
            <w:top w:val="none" w:sz="0" w:space="0" w:color="auto"/>
            <w:left w:val="none" w:sz="0" w:space="0" w:color="auto"/>
            <w:bottom w:val="none" w:sz="0" w:space="0" w:color="auto"/>
            <w:right w:val="none" w:sz="0" w:space="0" w:color="auto"/>
          </w:divBdr>
          <w:divsChild>
            <w:div w:id="1081945897">
              <w:marLeft w:val="0"/>
              <w:marRight w:val="0"/>
              <w:marTop w:val="0"/>
              <w:marBottom w:val="0"/>
              <w:divBdr>
                <w:top w:val="none" w:sz="0" w:space="0" w:color="auto"/>
                <w:left w:val="none" w:sz="0" w:space="0" w:color="auto"/>
                <w:bottom w:val="none" w:sz="0" w:space="0" w:color="auto"/>
                <w:right w:val="none" w:sz="0" w:space="0" w:color="auto"/>
              </w:divBdr>
            </w:div>
          </w:divsChild>
        </w:div>
        <w:div w:id="1048069824">
          <w:marLeft w:val="0"/>
          <w:marRight w:val="0"/>
          <w:marTop w:val="0"/>
          <w:marBottom w:val="0"/>
          <w:divBdr>
            <w:top w:val="none" w:sz="0" w:space="0" w:color="auto"/>
            <w:left w:val="none" w:sz="0" w:space="0" w:color="auto"/>
            <w:bottom w:val="none" w:sz="0" w:space="0" w:color="auto"/>
            <w:right w:val="none" w:sz="0" w:space="0" w:color="auto"/>
          </w:divBdr>
          <w:divsChild>
            <w:div w:id="2141067818">
              <w:marLeft w:val="0"/>
              <w:marRight w:val="0"/>
              <w:marTop w:val="0"/>
              <w:marBottom w:val="0"/>
              <w:divBdr>
                <w:top w:val="none" w:sz="0" w:space="0" w:color="auto"/>
                <w:left w:val="none" w:sz="0" w:space="0" w:color="auto"/>
                <w:bottom w:val="none" w:sz="0" w:space="0" w:color="auto"/>
                <w:right w:val="none" w:sz="0" w:space="0" w:color="auto"/>
              </w:divBdr>
            </w:div>
          </w:divsChild>
        </w:div>
        <w:div w:id="1052189716">
          <w:marLeft w:val="0"/>
          <w:marRight w:val="0"/>
          <w:marTop w:val="0"/>
          <w:marBottom w:val="0"/>
          <w:divBdr>
            <w:top w:val="none" w:sz="0" w:space="0" w:color="auto"/>
            <w:left w:val="none" w:sz="0" w:space="0" w:color="auto"/>
            <w:bottom w:val="none" w:sz="0" w:space="0" w:color="auto"/>
            <w:right w:val="none" w:sz="0" w:space="0" w:color="auto"/>
          </w:divBdr>
          <w:divsChild>
            <w:div w:id="579825840">
              <w:marLeft w:val="0"/>
              <w:marRight w:val="0"/>
              <w:marTop w:val="0"/>
              <w:marBottom w:val="0"/>
              <w:divBdr>
                <w:top w:val="none" w:sz="0" w:space="0" w:color="auto"/>
                <w:left w:val="none" w:sz="0" w:space="0" w:color="auto"/>
                <w:bottom w:val="none" w:sz="0" w:space="0" w:color="auto"/>
                <w:right w:val="none" w:sz="0" w:space="0" w:color="auto"/>
              </w:divBdr>
            </w:div>
          </w:divsChild>
        </w:div>
        <w:div w:id="1068459669">
          <w:marLeft w:val="0"/>
          <w:marRight w:val="0"/>
          <w:marTop w:val="0"/>
          <w:marBottom w:val="0"/>
          <w:divBdr>
            <w:top w:val="none" w:sz="0" w:space="0" w:color="auto"/>
            <w:left w:val="none" w:sz="0" w:space="0" w:color="auto"/>
            <w:bottom w:val="none" w:sz="0" w:space="0" w:color="auto"/>
            <w:right w:val="none" w:sz="0" w:space="0" w:color="auto"/>
          </w:divBdr>
          <w:divsChild>
            <w:div w:id="1079793108">
              <w:marLeft w:val="0"/>
              <w:marRight w:val="0"/>
              <w:marTop w:val="0"/>
              <w:marBottom w:val="0"/>
              <w:divBdr>
                <w:top w:val="none" w:sz="0" w:space="0" w:color="auto"/>
                <w:left w:val="none" w:sz="0" w:space="0" w:color="auto"/>
                <w:bottom w:val="none" w:sz="0" w:space="0" w:color="auto"/>
                <w:right w:val="none" w:sz="0" w:space="0" w:color="auto"/>
              </w:divBdr>
            </w:div>
          </w:divsChild>
        </w:div>
        <w:div w:id="1070272961">
          <w:marLeft w:val="0"/>
          <w:marRight w:val="0"/>
          <w:marTop w:val="0"/>
          <w:marBottom w:val="0"/>
          <w:divBdr>
            <w:top w:val="none" w:sz="0" w:space="0" w:color="auto"/>
            <w:left w:val="none" w:sz="0" w:space="0" w:color="auto"/>
            <w:bottom w:val="none" w:sz="0" w:space="0" w:color="auto"/>
            <w:right w:val="none" w:sz="0" w:space="0" w:color="auto"/>
          </w:divBdr>
          <w:divsChild>
            <w:div w:id="246113052">
              <w:marLeft w:val="0"/>
              <w:marRight w:val="0"/>
              <w:marTop w:val="0"/>
              <w:marBottom w:val="0"/>
              <w:divBdr>
                <w:top w:val="none" w:sz="0" w:space="0" w:color="auto"/>
                <w:left w:val="none" w:sz="0" w:space="0" w:color="auto"/>
                <w:bottom w:val="none" w:sz="0" w:space="0" w:color="auto"/>
                <w:right w:val="none" w:sz="0" w:space="0" w:color="auto"/>
              </w:divBdr>
            </w:div>
          </w:divsChild>
        </w:div>
        <w:div w:id="1094326593">
          <w:marLeft w:val="0"/>
          <w:marRight w:val="0"/>
          <w:marTop w:val="0"/>
          <w:marBottom w:val="0"/>
          <w:divBdr>
            <w:top w:val="none" w:sz="0" w:space="0" w:color="auto"/>
            <w:left w:val="none" w:sz="0" w:space="0" w:color="auto"/>
            <w:bottom w:val="none" w:sz="0" w:space="0" w:color="auto"/>
            <w:right w:val="none" w:sz="0" w:space="0" w:color="auto"/>
          </w:divBdr>
          <w:divsChild>
            <w:div w:id="1031613975">
              <w:marLeft w:val="0"/>
              <w:marRight w:val="0"/>
              <w:marTop w:val="0"/>
              <w:marBottom w:val="0"/>
              <w:divBdr>
                <w:top w:val="none" w:sz="0" w:space="0" w:color="auto"/>
                <w:left w:val="none" w:sz="0" w:space="0" w:color="auto"/>
                <w:bottom w:val="none" w:sz="0" w:space="0" w:color="auto"/>
                <w:right w:val="none" w:sz="0" w:space="0" w:color="auto"/>
              </w:divBdr>
            </w:div>
          </w:divsChild>
        </w:div>
        <w:div w:id="1095714399">
          <w:marLeft w:val="0"/>
          <w:marRight w:val="0"/>
          <w:marTop w:val="0"/>
          <w:marBottom w:val="0"/>
          <w:divBdr>
            <w:top w:val="none" w:sz="0" w:space="0" w:color="auto"/>
            <w:left w:val="none" w:sz="0" w:space="0" w:color="auto"/>
            <w:bottom w:val="none" w:sz="0" w:space="0" w:color="auto"/>
            <w:right w:val="none" w:sz="0" w:space="0" w:color="auto"/>
          </w:divBdr>
          <w:divsChild>
            <w:div w:id="1659727418">
              <w:marLeft w:val="0"/>
              <w:marRight w:val="0"/>
              <w:marTop w:val="0"/>
              <w:marBottom w:val="0"/>
              <w:divBdr>
                <w:top w:val="none" w:sz="0" w:space="0" w:color="auto"/>
                <w:left w:val="none" w:sz="0" w:space="0" w:color="auto"/>
                <w:bottom w:val="none" w:sz="0" w:space="0" w:color="auto"/>
                <w:right w:val="none" w:sz="0" w:space="0" w:color="auto"/>
              </w:divBdr>
            </w:div>
          </w:divsChild>
        </w:div>
        <w:div w:id="1108698151">
          <w:marLeft w:val="0"/>
          <w:marRight w:val="0"/>
          <w:marTop w:val="0"/>
          <w:marBottom w:val="0"/>
          <w:divBdr>
            <w:top w:val="none" w:sz="0" w:space="0" w:color="auto"/>
            <w:left w:val="none" w:sz="0" w:space="0" w:color="auto"/>
            <w:bottom w:val="none" w:sz="0" w:space="0" w:color="auto"/>
            <w:right w:val="none" w:sz="0" w:space="0" w:color="auto"/>
          </w:divBdr>
          <w:divsChild>
            <w:div w:id="96338532">
              <w:marLeft w:val="0"/>
              <w:marRight w:val="0"/>
              <w:marTop w:val="0"/>
              <w:marBottom w:val="0"/>
              <w:divBdr>
                <w:top w:val="none" w:sz="0" w:space="0" w:color="auto"/>
                <w:left w:val="none" w:sz="0" w:space="0" w:color="auto"/>
                <w:bottom w:val="none" w:sz="0" w:space="0" w:color="auto"/>
                <w:right w:val="none" w:sz="0" w:space="0" w:color="auto"/>
              </w:divBdr>
            </w:div>
          </w:divsChild>
        </w:div>
        <w:div w:id="1111707678">
          <w:marLeft w:val="0"/>
          <w:marRight w:val="0"/>
          <w:marTop w:val="0"/>
          <w:marBottom w:val="0"/>
          <w:divBdr>
            <w:top w:val="none" w:sz="0" w:space="0" w:color="auto"/>
            <w:left w:val="none" w:sz="0" w:space="0" w:color="auto"/>
            <w:bottom w:val="none" w:sz="0" w:space="0" w:color="auto"/>
            <w:right w:val="none" w:sz="0" w:space="0" w:color="auto"/>
          </w:divBdr>
          <w:divsChild>
            <w:div w:id="1562986066">
              <w:marLeft w:val="0"/>
              <w:marRight w:val="0"/>
              <w:marTop w:val="0"/>
              <w:marBottom w:val="0"/>
              <w:divBdr>
                <w:top w:val="none" w:sz="0" w:space="0" w:color="auto"/>
                <w:left w:val="none" w:sz="0" w:space="0" w:color="auto"/>
                <w:bottom w:val="none" w:sz="0" w:space="0" w:color="auto"/>
                <w:right w:val="none" w:sz="0" w:space="0" w:color="auto"/>
              </w:divBdr>
            </w:div>
          </w:divsChild>
        </w:div>
        <w:div w:id="1113675477">
          <w:marLeft w:val="0"/>
          <w:marRight w:val="0"/>
          <w:marTop w:val="0"/>
          <w:marBottom w:val="0"/>
          <w:divBdr>
            <w:top w:val="none" w:sz="0" w:space="0" w:color="auto"/>
            <w:left w:val="none" w:sz="0" w:space="0" w:color="auto"/>
            <w:bottom w:val="none" w:sz="0" w:space="0" w:color="auto"/>
            <w:right w:val="none" w:sz="0" w:space="0" w:color="auto"/>
          </w:divBdr>
          <w:divsChild>
            <w:div w:id="444159591">
              <w:marLeft w:val="0"/>
              <w:marRight w:val="0"/>
              <w:marTop w:val="0"/>
              <w:marBottom w:val="0"/>
              <w:divBdr>
                <w:top w:val="none" w:sz="0" w:space="0" w:color="auto"/>
                <w:left w:val="none" w:sz="0" w:space="0" w:color="auto"/>
                <w:bottom w:val="none" w:sz="0" w:space="0" w:color="auto"/>
                <w:right w:val="none" w:sz="0" w:space="0" w:color="auto"/>
              </w:divBdr>
            </w:div>
          </w:divsChild>
        </w:div>
        <w:div w:id="1140920943">
          <w:marLeft w:val="0"/>
          <w:marRight w:val="0"/>
          <w:marTop w:val="0"/>
          <w:marBottom w:val="0"/>
          <w:divBdr>
            <w:top w:val="none" w:sz="0" w:space="0" w:color="auto"/>
            <w:left w:val="none" w:sz="0" w:space="0" w:color="auto"/>
            <w:bottom w:val="none" w:sz="0" w:space="0" w:color="auto"/>
            <w:right w:val="none" w:sz="0" w:space="0" w:color="auto"/>
          </w:divBdr>
          <w:divsChild>
            <w:div w:id="1483228370">
              <w:marLeft w:val="0"/>
              <w:marRight w:val="0"/>
              <w:marTop w:val="0"/>
              <w:marBottom w:val="0"/>
              <w:divBdr>
                <w:top w:val="none" w:sz="0" w:space="0" w:color="auto"/>
                <w:left w:val="none" w:sz="0" w:space="0" w:color="auto"/>
                <w:bottom w:val="none" w:sz="0" w:space="0" w:color="auto"/>
                <w:right w:val="none" w:sz="0" w:space="0" w:color="auto"/>
              </w:divBdr>
            </w:div>
          </w:divsChild>
        </w:div>
        <w:div w:id="1146244184">
          <w:marLeft w:val="0"/>
          <w:marRight w:val="0"/>
          <w:marTop w:val="0"/>
          <w:marBottom w:val="0"/>
          <w:divBdr>
            <w:top w:val="none" w:sz="0" w:space="0" w:color="auto"/>
            <w:left w:val="none" w:sz="0" w:space="0" w:color="auto"/>
            <w:bottom w:val="none" w:sz="0" w:space="0" w:color="auto"/>
            <w:right w:val="none" w:sz="0" w:space="0" w:color="auto"/>
          </w:divBdr>
          <w:divsChild>
            <w:div w:id="467355688">
              <w:marLeft w:val="0"/>
              <w:marRight w:val="0"/>
              <w:marTop w:val="0"/>
              <w:marBottom w:val="0"/>
              <w:divBdr>
                <w:top w:val="none" w:sz="0" w:space="0" w:color="auto"/>
                <w:left w:val="none" w:sz="0" w:space="0" w:color="auto"/>
                <w:bottom w:val="none" w:sz="0" w:space="0" w:color="auto"/>
                <w:right w:val="none" w:sz="0" w:space="0" w:color="auto"/>
              </w:divBdr>
            </w:div>
          </w:divsChild>
        </w:div>
        <w:div w:id="1153108687">
          <w:marLeft w:val="0"/>
          <w:marRight w:val="0"/>
          <w:marTop w:val="0"/>
          <w:marBottom w:val="0"/>
          <w:divBdr>
            <w:top w:val="none" w:sz="0" w:space="0" w:color="auto"/>
            <w:left w:val="none" w:sz="0" w:space="0" w:color="auto"/>
            <w:bottom w:val="none" w:sz="0" w:space="0" w:color="auto"/>
            <w:right w:val="none" w:sz="0" w:space="0" w:color="auto"/>
          </w:divBdr>
          <w:divsChild>
            <w:div w:id="1025406332">
              <w:marLeft w:val="0"/>
              <w:marRight w:val="0"/>
              <w:marTop w:val="0"/>
              <w:marBottom w:val="0"/>
              <w:divBdr>
                <w:top w:val="none" w:sz="0" w:space="0" w:color="auto"/>
                <w:left w:val="none" w:sz="0" w:space="0" w:color="auto"/>
                <w:bottom w:val="none" w:sz="0" w:space="0" w:color="auto"/>
                <w:right w:val="none" w:sz="0" w:space="0" w:color="auto"/>
              </w:divBdr>
            </w:div>
          </w:divsChild>
        </w:div>
        <w:div w:id="1153645696">
          <w:marLeft w:val="0"/>
          <w:marRight w:val="0"/>
          <w:marTop w:val="0"/>
          <w:marBottom w:val="0"/>
          <w:divBdr>
            <w:top w:val="none" w:sz="0" w:space="0" w:color="auto"/>
            <w:left w:val="none" w:sz="0" w:space="0" w:color="auto"/>
            <w:bottom w:val="none" w:sz="0" w:space="0" w:color="auto"/>
            <w:right w:val="none" w:sz="0" w:space="0" w:color="auto"/>
          </w:divBdr>
          <w:divsChild>
            <w:div w:id="308293977">
              <w:marLeft w:val="0"/>
              <w:marRight w:val="0"/>
              <w:marTop w:val="0"/>
              <w:marBottom w:val="0"/>
              <w:divBdr>
                <w:top w:val="none" w:sz="0" w:space="0" w:color="auto"/>
                <w:left w:val="none" w:sz="0" w:space="0" w:color="auto"/>
                <w:bottom w:val="none" w:sz="0" w:space="0" w:color="auto"/>
                <w:right w:val="none" w:sz="0" w:space="0" w:color="auto"/>
              </w:divBdr>
            </w:div>
          </w:divsChild>
        </w:div>
        <w:div w:id="1153793192">
          <w:marLeft w:val="0"/>
          <w:marRight w:val="0"/>
          <w:marTop w:val="0"/>
          <w:marBottom w:val="0"/>
          <w:divBdr>
            <w:top w:val="none" w:sz="0" w:space="0" w:color="auto"/>
            <w:left w:val="none" w:sz="0" w:space="0" w:color="auto"/>
            <w:bottom w:val="none" w:sz="0" w:space="0" w:color="auto"/>
            <w:right w:val="none" w:sz="0" w:space="0" w:color="auto"/>
          </w:divBdr>
          <w:divsChild>
            <w:div w:id="1658266291">
              <w:marLeft w:val="0"/>
              <w:marRight w:val="0"/>
              <w:marTop w:val="0"/>
              <w:marBottom w:val="0"/>
              <w:divBdr>
                <w:top w:val="none" w:sz="0" w:space="0" w:color="auto"/>
                <w:left w:val="none" w:sz="0" w:space="0" w:color="auto"/>
                <w:bottom w:val="none" w:sz="0" w:space="0" w:color="auto"/>
                <w:right w:val="none" w:sz="0" w:space="0" w:color="auto"/>
              </w:divBdr>
            </w:div>
          </w:divsChild>
        </w:div>
        <w:div w:id="1172112063">
          <w:marLeft w:val="0"/>
          <w:marRight w:val="0"/>
          <w:marTop w:val="0"/>
          <w:marBottom w:val="0"/>
          <w:divBdr>
            <w:top w:val="none" w:sz="0" w:space="0" w:color="auto"/>
            <w:left w:val="none" w:sz="0" w:space="0" w:color="auto"/>
            <w:bottom w:val="none" w:sz="0" w:space="0" w:color="auto"/>
            <w:right w:val="none" w:sz="0" w:space="0" w:color="auto"/>
          </w:divBdr>
          <w:divsChild>
            <w:div w:id="1793285108">
              <w:marLeft w:val="0"/>
              <w:marRight w:val="0"/>
              <w:marTop w:val="0"/>
              <w:marBottom w:val="0"/>
              <w:divBdr>
                <w:top w:val="none" w:sz="0" w:space="0" w:color="auto"/>
                <w:left w:val="none" w:sz="0" w:space="0" w:color="auto"/>
                <w:bottom w:val="none" w:sz="0" w:space="0" w:color="auto"/>
                <w:right w:val="none" w:sz="0" w:space="0" w:color="auto"/>
              </w:divBdr>
            </w:div>
          </w:divsChild>
        </w:div>
        <w:div w:id="1186820457">
          <w:marLeft w:val="0"/>
          <w:marRight w:val="0"/>
          <w:marTop w:val="0"/>
          <w:marBottom w:val="0"/>
          <w:divBdr>
            <w:top w:val="none" w:sz="0" w:space="0" w:color="auto"/>
            <w:left w:val="none" w:sz="0" w:space="0" w:color="auto"/>
            <w:bottom w:val="none" w:sz="0" w:space="0" w:color="auto"/>
            <w:right w:val="none" w:sz="0" w:space="0" w:color="auto"/>
          </w:divBdr>
          <w:divsChild>
            <w:div w:id="537621427">
              <w:marLeft w:val="0"/>
              <w:marRight w:val="0"/>
              <w:marTop w:val="0"/>
              <w:marBottom w:val="0"/>
              <w:divBdr>
                <w:top w:val="none" w:sz="0" w:space="0" w:color="auto"/>
                <w:left w:val="none" w:sz="0" w:space="0" w:color="auto"/>
                <w:bottom w:val="none" w:sz="0" w:space="0" w:color="auto"/>
                <w:right w:val="none" w:sz="0" w:space="0" w:color="auto"/>
              </w:divBdr>
            </w:div>
          </w:divsChild>
        </w:div>
        <w:div w:id="1194617619">
          <w:marLeft w:val="0"/>
          <w:marRight w:val="0"/>
          <w:marTop w:val="0"/>
          <w:marBottom w:val="0"/>
          <w:divBdr>
            <w:top w:val="none" w:sz="0" w:space="0" w:color="auto"/>
            <w:left w:val="none" w:sz="0" w:space="0" w:color="auto"/>
            <w:bottom w:val="none" w:sz="0" w:space="0" w:color="auto"/>
            <w:right w:val="none" w:sz="0" w:space="0" w:color="auto"/>
          </w:divBdr>
          <w:divsChild>
            <w:div w:id="1571647968">
              <w:marLeft w:val="0"/>
              <w:marRight w:val="0"/>
              <w:marTop w:val="0"/>
              <w:marBottom w:val="0"/>
              <w:divBdr>
                <w:top w:val="none" w:sz="0" w:space="0" w:color="auto"/>
                <w:left w:val="none" w:sz="0" w:space="0" w:color="auto"/>
                <w:bottom w:val="none" w:sz="0" w:space="0" w:color="auto"/>
                <w:right w:val="none" w:sz="0" w:space="0" w:color="auto"/>
              </w:divBdr>
            </w:div>
          </w:divsChild>
        </w:div>
        <w:div w:id="1200970070">
          <w:marLeft w:val="0"/>
          <w:marRight w:val="0"/>
          <w:marTop w:val="0"/>
          <w:marBottom w:val="0"/>
          <w:divBdr>
            <w:top w:val="none" w:sz="0" w:space="0" w:color="auto"/>
            <w:left w:val="none" w:sz="0" w:space="0" w:color="auto"/>
            <w:bottom w:val="none" w:sz="0" w:space="0" w:color="auto"/>
            <w:right w:val="none" w:sz="0" w:space="0" w:color="auto"/>
          </w:divBdr>
          <w:divsChild>
            <w:div w:id="1666349690">
              <w:marLeft w:val="0"/>
              <w:marRight w:val="0"/>
              <w:marTop w:val="0"/>
              <w:marBottom w:val="0"/>
              <w:divBdr>
                <w:top w:val="none" w:sz="0" w:space="0" w:color="auto"/>
                <w:left w:val="none" w:sz="0" w:space="0" w:color="auto"/>
                <w:bottom w:val="none" w:sz="0" w:space="0" w:color="auto"/>
                <w:right w:val="none" w:sz="0" w:space="0" w:color="auto"/>
              </w:divBdr>
            </w:div>
          </w:divsChild>
        </w:div>
        <w:div w:id="1203176049">
          <w:marLeft w:val="0"/>
          <w:marRight w:val="0"/>
          <w:marTop w:val="0"/>
          <w:marBottom w:val="0"/>
          <w:divBdr>
            <w:top w:val="none" w:sz="0" w:space="0" w:color="auto"/>
            <w:left w:val="none" w:sz="0" w:space="0" w:color="auto"/>
            <w:bottom w:val="none" w:sz="0" w:space="0" w:color="auto"/>
            <w:right w:val="none" w:sz="0" w:space="0" w:color="auto"/>
          </w:divBdr>
          <w:divsChild>
            <w:div w:id="2080512697">
              <w:marLeft w:val="0"/>
              <w:marRight w:val="0"/>
              <w:marTop w:val="0"/>
              <w:marBottom w:val="0"/>
              <w:divBdr>
                <w:top w:val="none" w:sz="0" w:space="0" w:color="auto"/>
                <w:left w:val="none" w:sz="0" w:space="0" w:color="auto"/>
                <w:bottom w:val="none" w:sz="0" w:space="0" w:color="auto"/>
                <w:right w:val="none" w:sz="0" w:space="0" w:color="auto"/>
              </w:divBdr>
            </w:div>
          </w:divsChild>
        </w:div>
        <w:div w:id="1207916123">
          <w:marLeft w:val="0"/>
          <w:marRight w:val="0"/>
          <w:marTop w:val="0"/>
          <w:marBottom w:val="0"/>
          <w:divBdr>
            <w:top w:val="none" w:sz="0" w:space="0" w:color="auto"/>
            <w:left w:val="none" w:sz="0" w:space="0" w:color="auto"/>
            <w:bottom w:val="none" w:sz="0" w:space="0" w:color="auto"/>
            <w:right w:val="none" w:sz="0" w:space="0" w:color="auto"/>
          </w:divBdr>
          <w:divsChild>
            <w:div w:id="449129574">
              <w:marLeft w:val="0"/>
              <w:marRight w:val="0"/>
              <w:marTop w:val="0"/>
              <w:marBottom w:val="0"/>
              <w:divBdr>
                <w:top w:val="none" w:sz="0" w:space="0" w:color="auto"/>
                <w:left w:val="none" w:sz="0" w:space="0" w:color="auto"/>
                <w:bottom w:val="none" w:sz="0" w:space="0" w:color="auto"/>
                <w:right w:val="none" w:sz="0" w:space="0" w:color="auto"/>
              </w:divBdr>
            </w:div>
          </w:divsChild>
        </w:div>
        <w:div w:id="1223828661">
          <w:marLeft w:val="0"/>
          <w:marRight w:val="0"/>
          <w:marTop w:val="0"/>
          <w:marBottom w:val="0"/>
          <w:divBdr>
            <w:top w:val="none" w:sz="0" w:space="0" w:color="auto"/>
            <w:left w:val="none" w:sz="0" w:space="0" w:color="auto"/>
            <w:bottom w:val="none" w:sz="0" w:space="0" w:color="auto"/>
            <w:right w:val="none" w:sz="0" w:space="0" w:color="auto"/>
          </w:divBdr>
          <w:divsChild>
            <w:div w:id="1370647962">
              <w:marLeft w:val="0"/>
              <w:marRight w:val="0"/>
              <w:marTop w:val="0"/>
              <w:marBottom w:val="0"/>
              <w:divBdr>
                <w:top w:val="none" w:sz="0" w:space="0" w:color="auto"/>
                <w:left w:val="none" w:sz="0" w:space="0" w:color="auto"/>
                <w:bottom w:val="none" w:sz="0" w:space="0" w:color="auto"/>
                <w:right w:val="none" w:sz="0" w:space="0" w:color="auto"/>
              </w:divBdr>
            </w:div>
          </w:divsChild>
        </w:div>
        <w:div w:id="1225751951">
          <w:marLeft w:val="0"/>
          <w:marRight w:val="0"/>
          <w:marTop w:val="0"/>
          <w:marBottom w:val="0"/>
          <w:divBdr>
            <w:top w:val="none" w:sz="0" w:space="0" w:color="auto"/>
            <w:left w:val="none" w:sz="0" w:space="0" w:color="auto"/>
            <w:bottom w:val="none" w:sz="0" w:space="0" w:color="auto"/>
            <w:right w:val="none" w:sz="0" w:space="0" w:color="auto"/>
          </w:divBdr>
          <w:divsChild>
            <w:div w:id="1978097866">
              <w:marLeft w:val="0"/>
              <w:marRight w:val="0"/>
              <w:marTop w:val="0"/>
              <w:marBottom w:val="0"/>
              <w:divBdr>
                <w:top w:val="none" w:sz="0" w:space="0" w:color="auto"/>
                <w:left w:val="none" w:sz="0" w:space="0" w:color="auto"/>
                <w:bottom w:val="none" w:sz="0" w:space="0" w:color="auto"/>
                <w:right w:val="none" w:sz="0" w:space="0" w:color="auto"/>
              </w:divBdr>
            </w:div>
          </w:divsChild>
        </w:div>
        <w:div w:id="1232236246">
          <w:marLeft w:val="0"/>
          <w:marRight w:val="0"/>
          <w:marTop w:val="0"/>
          <w:marBottom w:val="0"/>
          <w:divBdr>
            <w:top w:val="none" w:sz="0" w:space="0" w:color="auto"/>
            <w:left w:val="none" w:sz="0" w:space="0" w:color="auto"/>
            <w:bottom w:val="none" w:sz="0" w:space="0" w:color="auto"/>
            <w:right w:val="none" w:sz="0" w:space="0" w:color="auto"/>
          </w:divBdr>
          <w:divsChild>
            <w:div w:id="1626619944">
              <w:marLeft w:val="0"/>
              <w:marRight w:val="0"/>
              <w:marTop w:val="0"/>
              <w:marBottom w:val="0"/>
              <w:divBdr>
                <w:top w:val="none" w:sz="0" w:space="0" w:color="auto"/>
                <w:left w:val="none" w:sz="0" w:space="0" w:color="auto"/>
                <w:bottom w:val="none" w:sz="0" w:space="0" w:color="auto"/>
                <w:right w:val="none" w:sz="0" w:space="0" w:color="auto"/>
              </w:divBdr>
            </w:div>
          </w:divsChild>
        </w:div>
        <w:div w:id="1233351994">
          <w:marLeft w:val="0"/>
          <w:marRight w:val="0"/>
          <w:marTop w:val="0"/>
          <w:marBottom w:val="0"/>
          <w:divBdr>
            <w:top w:val="none" w:sz="0" w:space="0" w:color="auto"/>
            <w:left w:val="none" w:sz="0" w:space="0" w:color="auto"/>
            <w:bottom w:val="none" w:sz="0" w:space="0" w:color="auto"/>
            <w:right w:val="none" w:sz="0" w:space="0" w:color="auto"/>
          </w:divBdr>
          <w:divsChild>
            <w:div w:id="455563896">
              <w:marLeft w:val="0"/>
              <w:marRight w:val="0"/>
              <w:marTop w:val="0"/>
              <w:marBottom w:val="0"/>
              <w:divBdr>
                <w:top w:val="none" w:sz="0" w:space="0" w:color="auto"/>
                <w:left w:val="none" w:sz="0" w:space="0" w:color="auto"/>
                <w:bottom w:val="none" w:sz="0" w:space="0" w:color="auto"/>
                <w:right w:val="none" w:sz="0" w:space="0" w:color="auto"/>
              </w:divBdr>
            </w:div>
          </w:divsChild>
        </w:div>
        <w:div w:id="1252395017">
          <w:marLeft w:val="0"/>
          <w:marRight w:val="0"/>
          <w:marTop w:val="0"/>
          <w:marBottom w:val="0"/>
          <w:divBdr>
            <w:top w:val="none" w:sz="0" w:space="0" w:color="auto"/>
            <w:left w:val="none" w:sz="0" w:space="0" w:color="auto"/>
            <w:bottom w:val="none" w:sz="0" w:space="0" w:color="auto"/>
            <w:right w:val="none" w:sz="0" w:space="0" w:color="auto"/>
          </w:divBdr>
          <w:divsChild>
            <w:div w:id="389497886">
              <w:marLeft w:val="0"/>
              <w:marRight w:val="0"/>
              <w:marTop w:val="0"/>
              <w:marBottom w:val="0"/>
              <w:divBdr>
                <w:top w:val="none" w:sz="0" w:space="0" w:color="auto"/>
                <w:left w:val="none" w:sz="0" w:space="0" w:color="auto"/>
                <w:bottom w:val="none" w:sz="0" w:space="0" w:color="auto"/>
                <w:right w:val="none" w:sz="0" w:space="0" w:color="auto"/>
              </w:divBdr>
            </w:div>
          </w:divsChild>
        </w:div>
        <w:div w:id="1254045149">
          <w:marLeft w:val="0"/>
          <w:marRight w:val="0"/>
          <w:marTop w:val="0"/>
          <w:marBottom w:val="0"/>
          <w:divBdr>
            <w:top w:val="none" w:sz="0" w:space="0" w:color="auto"/>
            <w:left w:val="none" w:sz="0" w:space="0" w:color="auto"/>
            <w:bottom w:val="none" w:sz="0" w:space="0" w:color="auto"/>
            <w:right w:val="none" w:sz="0" w:space="0" w:color="auto"/>
          </w:divBdr>
          <w:divsChild>
            <w:div w:id="918826730">
              <w:marLeft w:val="0"/>
              <w:marRight w:val="0"/>
              <w:marTop w:val="0"/>
              <w:marBottom w:val="0"/>
              <w:divBdr>
                <w:top w:val="none" w:sz="0" w:space="0" w:color="auto"/>
                <w:left w:val="none" w:sz="0" w:space="0" w:color="auto"/>
                <w:bottom w:val="none" w:sz="0" w:space="0" w:color="auto"/>
                <w:right w:val="none" w:sz="0" w:space="0" w:color="auto"/>
              </w:divBdr>
            </w:div>
          </w:divsChild>
        </w:div>
        <w:div w:id="1262953020">
          <w:marLeft w:val="0"/>
          <w:marRight w:val="0"/>
          <w:marTop w:val="0"/>
          <w:marBottom w:val="0"/>
          <w:divBdr>
            <w:top w:val="none" w:sz="0" w:space="0" w:color="auto"/>
            <w:left w:val="none" w:sz="0" w:space="0" w:color="auto"/>
            <w:bottom w:val="none" w:sz="0" w:space="0" w:color="auto"/>
            <w:right w:val="none" w:sz="0" w:space="0" w:color="auto"/>
          </w:divBdr>
          <w:divsChild>
            <w:div w:id="1253316415">
              <w:marLeft w:val="0"/>
              <w:marRight w:val="0"/>
              <w:marTop w:val="0"/>
              <w:marBottom w:val="0"/>
              <w:divBdr>
                <w:top w:val="none" w:sz="0" w:space="0" w:color="auto"/>
                <w:left w:val="none" w:sz="0" w:space="0" w:color="auto"/>
                <w:bottom w:val="none" w:sz="0" w:space="0" w:color="auto"/>
                <w:right w:val="none" w:sz="0" w:space="0" w:color="auto"/>
              </w:divBdr>
            </w:div>
          </w:divsChild>
        </w:div>
        <w:div w:id="1274171393">
          <w:marLeft w:val="0"/>
          <w:marRight w:val="0"/>
          <w:marTop w:val="0"/>
          <w:marBottom w:val="0"/>
          <w:divBdr>
            <w:top w:val="none" w:sz="0" w:space="0" w:color="auto"/>
            <w:left w:val="none" w:sz="0" w:space="0" w:color="auto"/>
            <w:bottom w:val="none" w:sz="0" w:space="0" w:color="auto"/>
            <w:right w:val="none" w:sz="0" w:space="0" w:color="auto"/>
          </w:divBdr>
          <w:divsChild>
            <w:div w:id="350182095">
              <w:marLeft w:val="0"/>
              <w:marRight w:val="0"/>
              <w:marTop w:val="0"/>
              <w:marBottom w:val="0"/>
              <w:divBdr>
                <w:top w:val="none" w:sz="0" w:space="0" w:color="auto"/>
                <w:left w:val="none" w:sz="0" w:space="0" w:color="auto"/>
                <w:bottom w:val="none" w:sz="0" w:space="0" w:color="auto"/>
                <w:right w:val="none" w:sz="0" w:space="0" w:color="auto"/>
              </w:divBdr>
            </w:div>
          </w:divsChild>
        </w:div>
        <w:div w:id="1275552493">
          <w:marLeft w:val="0"/>
          <w:marRight w:val="0"/>
          <w:marTop w:val="0"/>
          <w:marBottom w:val="0"/>
          <w:divBdr>
            <w:top w:val="none" w:sz="0" w:space="0" w:color="auto"/>
            <w:left w:val="none" w:sz="0" w:space="0" w:color="auto"/>
            <w:bottom w:val="none" w:sz="0" w:space="0" w:color="auto"/>
            <w:right w:val="none" w:sz="0" w:space="0" w:color="auto"/>
          </w:divBdr>
          <w:divsChild>
            <w:div w:id="1832260191">
              <w:marLeft w:val="0"/>
              <w:marRight w:val="0"/>
              <w:marTop w:val="0"/>
              <w:marBottom w:val="0"/>
              <w:divBdr>
                <w:top w:val="none" w:sz="0" w:space="0" w:color="auto"/>
                <w:left w:val="none" w:sz="0" w:space="0" w:color="auto"/>
                <w:bottom w:val="none" w:sz="0" w:space="0" w:color="auto"/>
                <w:right w:val="none" w:sz="0" w:space="0" w:color="auto"/>
              </w:divBdr>
            </w:div>
          </w:divsChild>
        </w:div>
        <w:div w:id="1291941280">
          <w:marLeft w:val="0"/>
          <w:marRight w:val="0"/>
          <w:marTop w:val="0"/>
          <w:marBottom w:val="0"/>
          <w:divBdr>
            <w:top w:val="none" w:sz="0" w:space="0" w:color="auto"/>
            <w:left w:val="none" w:sz="0" w:space="0" w:color="auto"/>
            <w:bottom w:val="none" w:sz="0" w:space="0" w:color="auto"/>
            <w:right w:val="none" w:sz="0" w:space="0" w:color="auto"/>
          </w:divBdr>
          <w:divsChild>
            <w:div w:id="500702495">
              <w:marLeft w:val="0"/>
              <w:marRight w:val="0"/>
              <w:marTop w:val="0"/>
              <w:marBottom w:val="0"/>
              <w:divBdr>
                <w:top w:val="none" w:sz="0" w:space="0" w:color="auto"/>
                <w:left w:val="none" w:sz="0" w:space="0" w:color="auto"/>
                <w:bottom w:val="none" w:sz="0" w:space="0" w:color="auto"/>
                <w:right w:val="none" w:sz="0" w:space="0" w:color="auto"/>
              </w:divBdr>
            </w:div>
          </w:divsChild>
        </w:div>
        <w:div w:id="1308978616">
          <w:marLeft w:val="0"/>
          <w:marRight w:val="0"/>
          <w:marTop w:val="0"/>
          <w:marBottom w:val="0"/>
          <w:divBdr>
            <w:top w:val="none" w:sz="0" w:space="0" w:color="auto"/>
            <w:left w:val="none" w:sz="0" w:space="0" w:color="auto"/>
            <w:bottom w:val="none" w:sz="0" w:space="0" w:color="auto"/>
            <w:right w:val="none" w:sz="0" w:space="0" w:color="auto"/>
          </w:divBdr>
          <w:divsChild>
            <w:div w:id="1212771074">
              <w:marLeft w:val="0"/>
              <w:marRight w:val="0"/>
              <w:marTop w:val="0"/>
              <w:marBottom w:val="0"/>
              <w:divBdr>
                <w:top w:val="none" w:sz="0" w:space="0" w:color="auto"/>
                <w:left w:val="none" w:sz="0" w:space="0" w:color="auto"/>
                <w:bottom w:val="none" w:sz="0" w:space="0" w:color="auto"/>
                <w:right w:val="none" w:sz="0" w:space="0" w:color="auto"/>
              </w:divBdr>
            </w:div>
          </w:divsChild>
        </w:div>
        <w:div w:id="1317807386">
          <w:marLeft w:val="0"/>
          <w:marRight w:val="0"/>
          <w:marTop w:val="0"/>
          <w:marBottom w:val="0"/>
          <w:divBdr>
            <w:top w:val="none" w:sz="0" w:space="0" w:color="auto"/>
            <w:left w:val="none" w:sz="0" w:space="0" w:color="auto"/>
            <w:bottom w:val="none" w:sz="0" w:space="0" w:color="auto"/>
            <w:right w:val="none" w:sz="0" w:space="0" w:color="auto"/>
          </w:divBdr>
          <w:divsChild>
            <w:div w:id="1788624365">
              <w:marLeft w:val="0"/>
              <w:marRight w:val="0"/>
              <w:marTop w:val="0"/>
              <w:marBottom w:val="0"/>
              <w:divBdr>
                <w:top w:val="none" w:sz="0" w:space="0" w:color="auto"/>
                <w:left w:val="none" w:sz="0" w:space="0" w:color="auto"/>
                <w:bottom w:val="none" w:sz="0" w:space="0" w:color="auto"/>
                <w:right w:val="none" w:sz="0" w:space="0" w:color="auto"/>
              </w:divBdr>
            </w:div>
          </w:divsChild>
        </w:div>
        <w:div w:id="1328708032">
          <w:marLeft w:val="0"/>
          <w:marRight w:val="0"/>
          <w:marTop w:val="0"/>
          <w:marBottom w:val="0"/>
          <w:divBdr>
            <w:top w:val="none" w:sz="0" w:space="0" w:color="auto"/>
            <w:left w:val="none" w:sz="0" w:space="0" w:color="auto"/>
            <w:bottom w:val="none" w:sz="0" w:space="0" w:color="auto"/>
            <w:right w:val="none" w:sz="0" w:space="0" w:color="auto"/>
          </w:divBdr>
          <w:divsChild>
            <w:div w:id="1594821715">
              <w:marLeft w:val="0"/>
              <w:marRight w:val="0"/>
              <w:marTop w:val="0"/>
              <w:marBottom w:val="0"/>
              <w:divBdr>
                <w:top w:val="none" w:sz="0" w:space="0" w:color="auto"/>
                <w:left w:val="none" w:sz="0" w:space="0" w:color="auto"/>
                <w:bottom w:val="none" w:sz="0" w:space="0" w:color="auto"/>
                <w:right w:val="none" w:sz="0" w:space="0" w:color="auto"/>
              </w:divBdr>
            </w:div>
          </w:divsChild>
        </w:div>
        <w:div w:id="1352028559">
          <w:marLeft w:val="0"/>
          <w:marRight w:val="0"/>
          <w:marTop w:val="0"/>
          <w:marBottom w:val="0"/>
          <w:divBdr>
            <w:top w:val="none" w:sz="0" w:space="0" w:color="auto"/>
            <w:left w:val="none" w:sz="0" w:space="0" w:color="auto"/>
            <w:bottom w:val="none" w:sz="0" w:space="0" w:color="auto"/>
            <w:right w:val="none" w:sz="0" w:space="0" w:color="auto"/>
          </w:divBdr>
          <w:divsChild>
            <w:div w:id="809203232">
              <w:marLeft w:val="0"/>
              <w:marRight w:val="0"/>
              <w:marTop w:val="0"/>
              <w:marBottom w:val="0"/>
              <w:divBdr>
                <w:top w:val="none" w:sz="0" w:space="0" w:color="auto"/>
                <w:left w:val="none" w:sz="0" w:space="0" w:color="auto"/>
                <w:bottom w:val="none" w:sz="0" w:space="0" w:color="auto"/>
                <w:right w:val="none" w:sz="0" w:space="0" w:color="auto"/>
              </w:divBdr>
            </w:div>
          </w:divsChild>
        </w:div>
        <w:div w:id="1356465919">
          <w:marLeft w:val="0"/>
          <w:marRight w:val="0"/>
          <w:marTop w:val="0"/>
          <w:marBottom w:val="0"/>
          <w:divBdr>
            <w:top w:val="none" w:sz="0" w:space="0" w:color="auto"/>
            <w:left w:val="none" w:sz="0" w:space="0" w:color="auto"/>
            <w:bottom w:val="none" w:sz="0" w:space="0" w:color="auto"/>
            <w:right w:val="none" w:sz="0" w:space="0" w:color="auto"/>
          </w:divBdr>
          <w:divsChild>
            <w:div w:id="1736775080">
              <w:marLeft w:val="0"/>
              <w:marRight w:val="0"/>
              <w:marTop w:val="0"/>
              <w:marBottom w:val="0"/>
              <w:divBdr>
                <w:top w:val="none" w:sz="0" w:space="0" w:color="auto"/>
                <w:left w:val="none" w:sz="0" w:space="0" w:color="auto"/>
                <w:bottom w:val="none" w:sz="0" w:space="0" w:color="auto"/>
                <w:right w:val="none" w:sz="0" w:space="0" w:color="auto"/>
              </w:divBdr>
            </w:div>
          </w:divsChild>
        </w:div>
        <w:div w:id="1366254431">
          <w:marLeft w:val="0"/>
          <w:marRight w:val="0"/>
          <w:marTop w:val="0"/>
          <w:marBottom w:val="0"/>
          <w:divBdr>
            <w:top w:val="none" w:sz="0" w:space="0" w:color="auto"/>
            <w:left w:val="none" w:sz="0" w:space="0" w:color="auto"/>
            <w:bottom w:val="none" w:sz="0" w:space="0" w:color="auto"/>
            <w:right w:val="none" w:sz="0" w:space="0" w:color="auto"/>
          </w:divBdr>
          <w:divsChild>
            <w:div w:id="162186">
              <w:marLeft w:val="0"/>
              <w:marRight w:val="0"/>
              <w:marTop w:val="0"/>
              <w:marBottom w:val="0"/>
              <w:divBdr>
                <w:top w:val="none" w:sz="0" w:space="0" w:color="auto"/>
                <w:left w:val="none" w:sz="0" w:space="0" w:color="auto"/>
                <w:bottom w:val="none" w:sz="0" w:space="0" w:color="auto"/>
                <w:right w:val="none" w:sz="0" w:space="0" w:color="auto"/>
              </w:divBdr>
            </w:div>
          </w:divsChild>
        </w:div>
        <w:div w:id="1368025382">
          <w:marLeft w:val="0"/>
          <w:marRight w:val="0"/>
          <w:marTop w:val="0"/>
          <w:marBottom w:val="0"/>
          <w:divBdr>
            <w:top w:val="none" w:sz="0" w:space="0" w:color="auto"/>
            <w:left w:val="none" w:sz="0" w:space="0" w:color="auto"/>
            <w:bottom w:val="none" w:sz="0" w:space="0" w:color="auto"/>
            <w:right w:val="none" w:sz="0" w:space="0" w:color="auto"/>
          </w:divBdr>
          <w:divsChild>
            <w:div w:id="269314441">
              <w:marLeft w:val="0"/>
              <w:marRight w:val="0"/>
              <w:marTop w:val="0"/>
              <w:marBottom w:val="0"/>
              <w:divBdr>
                <w:top w:val="none" w:sz="0" w:space="0" w:color="auto"/>
                <w:left w:val="none" w:sz="0" w:space="0" w:color="auto"/>
                <w:bottom w:val="none" w:sz="0" w:space="0" w:color="auto"/>
                <w:right w:val="none" w:sz="0" w:space="0" w:color="auto"/>
              </w:divBdr>
            </w:div>
          </w:divsChild>
        </w:div>
        <w:div w:id="1374386218">
          <w:marLeft w:val="0"/>
          <w:marRight w:val="0"/>
          <w:marTop w:val="0"/>
          <w:marBottom w:val="0"/>
          <w:divBdr>
            <w:top w:val="none" w:sz="0" w:space="0" w:color="auto"/>
            <w:left w:val="none" w:sz="0" w:space="0" w:color="auto"/>
            <w:bottom w:val="none" w:sz="0" w:space="0" w:color="auto"/>
            <w:right w:val="none" w:sz="0" w:space="0" w:color="auto"/>
          </w:divBdr>
          <w:divsChild>
            <w:div w:id="1525292283">
              <w:marLeft w:val="0"/>
              <w:marRight w:val="0"/>
              <w:marTop w:val="0"/>
              <w:marBottom w:val="0"/>
              <w:divBdr>
                <w:top w:val="none" w:sz="0" w:space="0" w:color="auto"/>
                <w:left w:val="none" w:sz="0" w:space="0" w:color="auto"/>
                <w:bottom w:val="none" w:sz="0" w:space="0" w:color="auto"/>
                <w:right w:val="none" w:sz="0" w:space="0" w:color="auto"/>
              </w:divBdr>
            </w:div>
          </w:divsChild>
        </w:div>
        <w:div w:id="1390767954">
          <w:marLeft w:val="0"/>
          <w:marRight w:val="0"/>
          <w:marTop w:val="0"/>
          <w:marBottom w:val="0"/>
          <w:divBdr>
            <w:top w:val="none" w:sz="0" w:space="0" w:color="auto"/>
            <w:left w:val="none" w:sz="0" w:space="0" w:color="auto"/>
            <w:bottom w:val="none" w:sz="0" w:space="0" w:color="auto"/>
            <w:right w:val="none" w:sz="0" w:space="0" w:color="auto"/>
          </w:divBdr>
          <w:divsChild>
            <w:div w:id="429006585">
              <w:marLeft w:val="0"/>
              <w:marRight w:val="0"/>
              <w:marTop w:val="0"/>
              <w:marBottom w:val="0"/>
              <w:divBdr>
                <w:top w:val="none" w:sz="0" w:space="0" w:color="auto"/>
                <w:left w:val="none" w:sz="0" w:space="0" w:color="auto"/>
                <w:bottom w:val="none" w:sz="0" w:space="0" w:color="auto"/>
                <w:right w:val="none" w:sz="0" w:space="0" w:color="auto"/>
              </w:divBdr>
            </w:div>
          </w:divsChild>
        </w:div>
        <w:div w:id="1411390175">
          <w:marLeft w:val="0"/>
          <w:marRight w:val="0"/>
          <w:marTop w:val="0"/>
          <w:marBottom w:val="0"/>
          <w:divBdr>
            <w:top w:val="none" w:sz="0" w:space="0" w:color="auto"/>
            <w:left w:val="none" w:sz="0" w:space="0" w:color="auto"/>
            <w:bottom w:val="none" w:sz="0" w:space="0" w:color="auto"/>
            <w:right w:val="none" w:sz="0" w:space="0" w:color="auto"/>
          </w:divBdr>
          <w:divsChild>
            <w:div w:id="872184122">
              <w:marLeft w:val="0"/>
              <w:marRight w:val="0"/>
              <w:marTop w:val="0"/>
              <w:marBottom w:val="0"/>
              <w:divBdr>
                <w:top w:val="none" w:sz="0" w:space="0" w:color="auto"/>
                <w:left w:val="none" w:sz="0" w:space="0" w:color="auto"/>
                <w:bottom w:val="none" w:sz="0" w:space="0" w:color="auto"/>
                <w:right w:val="none" w:sz="0" w:space="0" w:color="auto"/>
              </w:divBdr>
            </w:div>
          </w:divsChild>
        </w:div>
        <w:div w:id="1412965918">
          <w:marLeft w:val="0"/>
          <w:marRight w:val="0"/>
          <w:marTop w:val="0"/>
          <w:marBottom w:val="0"/>
          <w:divBdr>
            <w:top w:val="none" w:sz="0" w:space="0" w:color="auto"/>
            <w:left w:val="none" w:sz="0" w:space="0" w:color="auto"/>
            <w:bottom w:val="none" w:sz="0" w:space="0" w:color="auto"/>
            <w:right w:val="none" w:sz="0" w:space="0" w:color="auto"/>
          </w:divBdr>
          <w:divsChild>
            <w:div w:id="64648980">
              <w:marLeft w:val="0"/>
              <w:marRight w:val="0"/>
              <w:marTop w:val="0"/>
              <w:marBottom w:val="0"/>
              <w:divBdr>
                <w:top w:val="none" w:sz="0" w:space="0" w:color="auto"/>
                <w:left w:val="none" w:sz="0" w:space="0" w:color="auto"/>
                <w:bottom w:val="none" w:sz="0" w:space="0" w:color="auto"/>
                <w:right w:val="none" w:sz="0" w:space="0" w:color="auto"/>
              </w:divBdr>
            </w:div>
          </w:divsChild>
        </w:div>
        <w:div w:id="1415515475">
          <w:marLeft w:val="0"/>
          <w:marRight w:val="0"/>
          <w:marTop w:val="0"/>
          <w:marBottom w:val="0"/>
          <w:divBdr>
            <w:top w:val="none" w:sz="0" w:space="0" w:color="auto"/>
            <w:left w:val="none" w:sz="0" w:space="0" w:color="auto"/>
            <w:bottom w:val="none" w:sz="0" w:space="0" w:color="auto"/>
            <w:right w:val="none" w:sz="0" w:space="0" w:color="auto"/>
          </w:divBdr>
          <w:divsChild>
            <w:div w:id="887763817">
              <w:marLeft w:val="0"/>
              <w:marRight w:val="0"/>
              <w:marTop w:val="0"/>
              <w:marBottom w:val="0"/>
              <w:divBdr>
                <w:top w:val="none" w:sz="0" w:space="0" w:color="auto"/>
                <w:left w:val="none" w:sz="0" w:space="0" w:color="auto"/>
                <w:bottom w:val="none" w:sz="0" w:space="0" w:color="auto"/>
                <w:right w:val="none" w:sz="0" w:space="0" w:color="auto"/>
              </w:divBdr>
            </w:div>
          </w:divsChild>
        </w:div>
        <w:div w:id="1418480434">
          <w:marLeft w:val="0"/>
          <w:marRight w:val="0"/>
          <w:marTop w:val="0"/>
          <w:marBottom w:val="0"/>
          <w:divBdr>
            <w:top w:val="none" w:sz="0" w:space="0" w:color="auto"/>
            <w:left w:val="none" w:sz="0" w:space="0" w:color="auto"/>
            <w:bottom w:val="none" w:sz="0" w:space="0" w:color="auto"/>
            <w:right w:val="none" w:sz="0" w:space="0" w:color="auto"/>
          </w:divBdr>
          <w:divsChild>
            <w:div w:id="1104619672">
              <w:marLeft w:val="0"/>
              <w:marRight w:val="0"/>
              <w:marTop w:val="0"/>
              <w:marBottom w:val="0"/>
              <w:divBdr>
                <w:top w:val="none" w:sz="0" w:space="0" w:color="auto"/>
                <w:left w:val="none" w:sz="0" w:space="0" w:color="auto"/>
                <w:bottom w:val="none" w:sz="0" w:space="0" w:color="auto"/>
                <w:right w:val="none" w:sz="0" w:space="0" w:color="auto"/>
              </w:divBdr>
            </w:div>
          </w:divsChild>
        </w:div>
        <w:div w:id="1424498648">
          <w:marLeft w:val="0"/>
          <w:marRight w:val="0"/>
          <w:marTop w:val="0"/>
          <w:marBottom w:val="0"/>
          <w:divBdr>
            <w:top w:val="none" w:sz="0" w:space="0" w:color="auto"/>
            <w:left w:val="none" w:sz="0" w:space="0" w:color="auto"/>
            <w:bottom w:val="none" w:sz="0" w:space="0" w:color="auto"/>
            <w:right w:val="none" w:sz="0" w:space="0" w:color="auto"/>
          </w:divBdr>
          <w:divsChild>
            <w:div w:id="1179008327">
              <w:marLeft w:val="0"/>
              <w:marRight w:val="0"/>
              <w:marTop w:val="0"/>
              <w:marBottom w:val="0"/>
              <w:divBdr>
                <w:top w:val="none" w:sz="0" w:space="0" w:color="auto"/>
                <w:left w:val="none" w:sz="0" w:space="0" w:color="auto"/>
                <w:bottom w:val="none" w:sz="0" w:space="0" w:color="auto"/>
                <w:right w:val="none" w:sz="0" w:space="0" w:color="auto"/>
              </w:divBdr>
            </w:div>
          </w:divsChild>
        </w:div>
        <w:div w:id="1433625112">
          <w:marLeft w:val="0"/>
          <w:marRight w:val="0"/>
          <w:marTop w:val="0"/>
          <w:marBottom w:val="0"/>
          <w:divBdr>
            <w:top w:val="none" w:sz="0" w:space="0" w:color="auto"/>
            <w:left w:val="none" w:sz="0" w:space="0" w:color="auto"/>
            <w:bottom w:val="none" w:sz="0" w:space="0" w:color="auto"/>
            <w:right w:val="none" w:sz="0" w:space="0" w:color="auto"/>
          </w:divBdr>
          <w:divsChild>
            <w:div w:id="975837431">
              <w:marLeft w:val="0"/>
              <w:marRight w:val="0"/>
              <w:marTop w:val="0"/>
              <w:marBottom w:val="0"/>
              <w:divBdr>
                <w:top w:val="none" w:sz="0" w:space="0" w:color="auto"/>
                <w:left w:val="none" w:sz="0" w:space="0" w:color="auto"/>
                <w:bottom w:val="none" w:sz="0" w:space="0" w:color="auto"/>
                <w:right w:val="none" w:sz="0" w:space="0" w:color="auto"/>
              </w:divBdr>
            </w:div>
          </w:divsChild>
        </w:div>
        <w:div w:id="1434669436">
          <w:marLeft w:val="0"/>
          <w:marRight w:val="0"/>
          <w:marTop w:val="0"/>
          <w:marBottom w:val="0"/>
          <w:divBdr>
            <w:top w:val="none" w:sz="0" w:space="0" w:color="auto"/>
            <w:left w:val="none" w:sz="0" w:space="0" w:color="auto"/>
            <w:bottom w:val="none" w:sz="0" w:space="0" w:color="auto"/>
            <w:right w:val="none" w:sz="0" w:space="0" w:color="auto"/>
          </w:divBdr>
          <w:divsChild>
            <w:div w:id="36126550">
              <w:marLeft w:val="0"/>
              <w:marRight w:val="0"/>
              <w:marTop w:val="0"/>
              <w:marBottom w:val="0"/>
              <w:divBdr>
                <w:top w:val="none" w:sz="0" w:space="0" w:color="auto"/>
                <w:left w:val="none" w:sz="0" w:space="0" w:color="auto"/>
                <w:bottom w:val="none" w:sz="0" w:space="0" w:color="auto"/>
                <w:right w:val="none" w:sz="0" w:space="0" w:color="auto"/>
              </w:divBdr>
            </w:div>
          </w:divsChild>
        </w:div>
        <w:div w:id="1436100615">
          <w:marLeft w:val="0"/>
          <w:marRight w:val="0"/>
          <w:marTop w:val="0"/>
          <w:marBottom w:val="0"/>
          <w:divBdr>
            <w:top w:val="none" w:sz="0" w:space="0" w:color="auto"/>
            <w:left w:val="none" w:sz="0" w:space="0" w:color="auto"/>
            <w:bottom w:val="none" w:sz="0" w:space="0" w:color="auto"/>
            <w:right w:val="none" w:sz="0" w:space="0" w:color="auto"/>
          </w:divBdr>
          <w:divsChild>
            <w:div w:id="472984331">
              <w:marLeft w:val="0"/>
              <w:marRight w:val="0"/>
              <w:marTop w:val="0"/>
              <w:marBottom w:val="0"/>
              <w:divBdr>
                <w:top w:val="none" w:sz="0" w:space="0" w:color="auto"/>
                <w:left w:val="none" w:sz="0" w:space="0" w:color="auto"/>
                <w:bottom w:val="none" w:sz="0" w:space="0" w:color="auto"/>
                <w:right w:val="none" w:sz="0" w:space="0" w:color="auto"/>
              </w:divBdr>
            </w:div>
          </w:divsChild>
        </w:div>
        <w:div w:id="1440756358">
          <w:marLeft w:val="0"/>
          <w:marRight w:val="0"/>
          <w:marTop w:val="0"/>
          <w:marBottom w:val="0"/>
          <w:divBdr>
            <w:top w:val="none" w:sz="0" w:space="0" w:color="auto"/>
            <w:left w:val="none" w:sz="0" w:space="0" w:color="auto"/>
            <w:bottom w:val="none" w:sz="0" w:space="0" w:color="auto"/>
            <w:right w:val="none" w:sz="0" w:space="0" w:color="auto"/>
          </w:divBdr>
          <w:divsChild>
            <w:div w:id="1617784562">
              <w:marLeft w:val="0"/>
              <w:marRight w:val="0"/>
              <w:marTop w:val="0"/>
              <w:marBottom w:val="0"/>
              <w:divBdr>
                <w:top w:val="none" w:sz="0" w:space="0" w:color="auto"/>
                <w:left w:val="none" w:sz="0" w:space="0" w:color="auto"/>
                <w:bottom w:val="none" w:sz="0" w:space="0" w:color="auto"/>
                <w:right w:val="none" w:sz="0" w:space="0" w:color="auto"/>
              </w:divBdr>
            </w:div>
          </w:divsChild>
        </w:div>
        <w:div w:id="1447849543">
          <w:marLeft w:val="0"/>
          <w:marRight w:val="0"/>
          <w:marTop w:val="0"/>
          <w:marBottom w:val="0"/>
          <w:divBdr>
            <w:top w:val="none" w:sz="0" w:space="0" w:color="auto"/>
            <w:left w:val="none" w:sz="0" w:space="0" w:color="auto"/>
            <w:bottom w:val="none" w:sz="0" w:space="0" w:color="auto"/>
            <w:right w:val="none" w:sz="0" w:space="0" w:color="auto"/>
          </w:divBdr>
          <w:divsChild>
            <w:div w:id="718362112">
              <w:marLeft w:val="0"/>
              <w:marRight w:val="0"/>
              <w:marTop w:val="0"/>
              <w:marBottom w:val="0"/>
              <w:divBdr>
                <w:top w:val="none" w:sz="0" w:space="0" w:color="auto"/>
                <w:left w:val="none" w:sz="0" w:space="0" w:color="auto"/>
                <w:bottom w:val="none" w:sz="0" w:space="0" w:color="auto"/>
                <w:right w:val="none" w:sz="0" w:space="0" w:color="auto"/>
              </w:divBdr>
            </w:div>
          </w:divsChild>
        </w:div>
        <w:div w:id="1467165974">
          <w:marLeft w:val="0"/>
          <w:marRight w:val="0"/>
          <w:marTop w:val="0"/>
          <w:marBottom w:val="0"/>
          <w:divBdr>
            <w:top w:val="none" w:sz="0" w:space="0" w:color="auto"/>
            <w:left w:val="none" w:sz="0" w:space="0" w:color="auto"/>
            <w:bottom w:val="none" w:sz="0" w:space="0" w:color="auto"/>
            <w:right w:val="none" w:sz="0" w:space="0" w:color="auto"/>
          </w:divBdr>
          <w:divsChild>
            <w:div w:id="1435904005">
              <w:marLeft w:val="0"/>
              <w:marRight w:val="0"/>
              <w:marTop w:val="0"/>
              <w:marBottom w:val="0"/>
              <w:divBdr>
                <w:top w:val="none" w:sz="0" w:space="0" w:color="auto"/>
                <w:left w:val="none" w:sz="0" w:space="0" w:color="auto"/>
                <w:bottom w:val="none" w:sz="0" w:space="0" w:color="auto"/>
                <w:right w:val="none" w:sz="0" w:space="0" w:color="auto"/>
              </w:divBdr>
            </w:div>
          </w:divsChild>
        </w:div>
        <w:div w:id="1476987981">
          <w:marLeft w:val="0"/>
          <w:marRight w:val="0"/>
          <w:marTop w:val="0"/>
          <w:marBottom w:val="0"/>
          <w:divBdr>
            <w:top w:val="none" w:sz="0" w:space="0" w:color="auto"/>
            <w:left w:val="none" w:sz="0" w:space="0" w:color="auto"/>
            <w:bottom w:val="none" w:sz="0" w:space="0" w:color="auto"/>
            <w:right w:val="none" w:sz="0" w:space="0" w:color="auto"/>
          </w:divBdr>
          <w:divsChild>
            <w:div w:id="651059779">
              <w:marLeft w:val="0"/>
              <w:marRight w:val="0"/>
              <w:marTop w:val="0"/>
              <w:marBottom w:val="0"/>
              <w:divBdr>
                <w:top w:val="none" w:sz="0" w:space="0" w:color="auto"/>
                <w:left w:val="none" w:sz="0" w:space="0" w:color="auto"/>
                <w:bottom w:val="none" w:sz="0" w:space="0" w:color="auto"/>
                <w:right w:val="none" w:sz="0" w:space="0" w:color="auto"/>
              </w:divBdr>
            </w:div>
          </w:divsChild>
        </w:div>
        <w:div w:id="1481457127">
          <w:marLeft w:val="0"/>
          <w:marRight w:val="0"/>
          <w:marTop w:val="0"/>
          <w:marBottom w:val="0"/>
          <w:divBdr>
            <w:top w:val="none" w:sz="0" w:space="0" w:color="auto"/>
            <w:left w:val="none" w:sz="0" w:space="0" w:color="auto"/>
            <w:bottom w:val="none" w:sz="0" w:space="0" w:color="auto"/>
            <w:right w:val="none" w:sz="0" w:space="0" w:color="auto"/>
          </w:divBdr>
          <w:divsChild>
            <w:div w:id="1585266091">
              <w:marLeft w:val="0"/>
              <w:marRight w:val="0"/>
              <w:marTop w:val="0"/>
              <w:marBottom w:val="0"/>
              <w:divBdr>
                <w:top w:val="none" w:sz="0" w:space="0" w:color="auto"/>
                <w:left w:val="none" w:sz="0" w:space="0" w:color="auto"/>
                <w:bottom w:val="none" w:sz="0" w:space="0" w:color="auto"/>
                <w:right w:val="none" w:sz="0" w:space="0" w:color="auto"/>
              </w:divBdr>
            </w:div>
          </w:divsChild>
        </w:div>
        <w:div w:id="1482308087">
          <w:marLeft w:val="0"/>
          <w:marRight w:val="0"/>
          <w:marTop w:val="0"/>
          <w:marBottom w:val="0"/>
          <w:divBdr>
            <w:top w:val="none" w:sz="0" w:space="0" w:color="auto"/>
            <w:left w:val="none" w:sz="0" w:space="0" w:color="auto"/>
            <w:bottom w:val="none" w:sz="0" w:space="0" w:color="auto"/>
            <w:right w:val="none" w:sz="0" w:space="0" w:color="auto"/>
          </w:divBdr>
          <w:divsChild>
            <w:div w:id="1021201129">
              <w:marLeft w:val="0"/>
              <w:marRight w:val="0"/>
              <w:marTop w:val="0"/>
              <w:marBottom w:val="0"/>
              <w:divBdr>
                <w:top w:val="none" w:sz="0" w:space="0" w:color="auto"/>
                <w:left w:val="none" w:sz="0" w:space="0" w:color="auto"/>
                <w:bottom w:val="none" w:sz="0" w:space="0" w:color="auto"/>
                <w:right w:val="none" w:sz="0" w:space="0" w:color="auto"/>
              </w:divBdr>
            </w:div>
          </w:divsChild>
        </w:div>
        <w:div w:id="1482959981">
          <w:marLeft w:val="0"/>
          <w:marRight w:val="0"/>
          <w:marTop w:val="0"/>
          <w:marBottom w:val="0"/>
          <w:divBdr>
            <w:top w:val="none" w:sz="0" w:space="0" w:color="auto"/>
            <w:left w:val="none" w:sz="0" w:space="0" w:color="auto"/>
            <w:bottom w:val="none" w:sz="0" w:space="0" w:color="auto"/>
            <w:right w:val="none" w:sz="0" w:space="0" w:color="auto"/>
          </w:divBdr>
          <w:divsChild>
            <w:div w:id="1209759721">
              <w:marLeft w:val="0"/>
              <w:marRight w:val="0"/>
              <w:marTop w:val="0"/>
              <w:marBottom w:val="0"/>
              <w:divBdr>
                <w:top w:val="none" w:sz="0" w:space="0" w:color="auto"/>
                <w:left w:val="none" w:sz="0" w:space="0" w:color="auto"/>
                <w:bottom w:val="none" w:sz="0" w:space="0" w:color="auto"/>
                <w:right w:val="none" w:sz="0" w:space="0" w:color="auto"/>
              </w:divBdr>
            </w:div>
          </w:divsChild>
        </w:div>
        <w:div w:id="1489980784">
          <w:marLeft w:val="0"/>
          <w:marRight w:val="0"/>
          <w:marTop w:val="0"/>
          <w:marBottom w:val="0"/>
          <w:divBdr>
            <w:top w:val="none" w:sz="0" w:space="0" w:color="auto"/>
            <w:left w:val="none" w:sz="0" w:space="0" w:color="auto"/>
            <w:bottom w:val="none" w:sz="0" w:space="0" w:color="auto"/>
            <w:right w:val="none" w:sz="0" w:space="0" w:color="auto"/>
          </w:divBdr>
          <w:divsChild>
            <w:div w:id="1022315948">
              <w:marLeft w:val="0"/>
              <w:marRight w:val="0"/>
              <w:marTop w:val="0"/>
              <w:marBottom w:val="0"/>
              <w:divBdr>
                <w:top w:val="none" w:sz="0" w:space="0" w:color="auto"/>
                <w:left w:val="none" w:sz="0" w:space="0" w:color="auto"/>
                <w:bottom w:val="none" w:sz="0" w:space="0" w:color="auto"/>
                <w:right w:val="none" w:sz="0" w:space="0" w:color="auto"/>
              </w:divBdr>
            </w:div>
          </w:divsChild>
        </w:div>
        <w:div w:id="1491142711">
          <w:marLeft w:val="0"/>
          <w:marRight w:val="0"/>
          <w:marTop w:val="0"/>
          <w:marBottom w:val="0"/>
          <w:divBdr>
            <w:top w:val="none" w:sz="0" w:space="0" w:color="auto"/>
            <w:left w:val="none" w:sz="0" w:space="0" w:color="auto"/>
            <w:bottom w:val="none" w:sz="0" w:space="0" w:color="auto"/>
            <w:right w:val="none" w:sz="0" w:space="0" w:color="auto"/>
          </w:divBdr>
          <w:divsChild>
            <w:div w:id="1234705739">
              <w:marLeft w:val="0"/>
              <w:marRight w:val="0"/>
              <w:marTop w:val="0"/>
              <w:marBottom w:val="0"/>
              <w:divBdr>
                <w:top w:val="none" w:sz="0" w:space="0" w:color="auto"/>
                <w:left w:val="none" w:sz="0" w:space="0" w:color="auto"/>
                <w:bottom w:val="none" w:sz="0" w:space="0" w:color="auto"/>
                <w:right w:val="none" w:sz="0" w:space="0" w:color="auto"/>
              </w:divBdr>
            </w:div>
          </w:divsChild>
        </w:div>
        <w:div w:id="1497066385">
          <w:marLeft w:val="0"/>
          <w:marRight w:val="0"/>
          <w:marTop w:val="0"/>
          <w:marBottom w:val="0"/>
          <w:divBdr>
            <w:top w:val="none" w:sz="0" w:space="0" w:color="auto"/>
            <w:left w:val="none" w:sz="0" w:space="0" w:color="auto"/>
            <w:bottom w:val="none" w:sz="0" w:space="0" w:color="auto"/>
            <w:right w:val="none" w:sz="0" w:space="0" w:color="auto"/>
          </w:divBdr>
          <w:divsChild>
            <w:div w:id="356542961">
              <w:marLeft w:val="0"/>
              <w:marRight w:val="0"/>
              <w:marTop w:val="0"/>
              <w:marBottom w:val="0"/>
              <w:divBdr>
                <w:top w:val="none" w:sz="0" w:space="0" w:color="auto"/>
                <w:left w:val="none" w:sz="0" w:space="0" w:color="auto"/>
                <w:bottom w:val="none" w:sz="0" w:space="0" w:color="auto"/>
                <w:right w:val="none" w:sz="0" w:space="0" w:color="auto"/>
              </w:divBdr>
            </w:div>
          </w:divsChild>
        </w:div>
        <w:div w:id="1500802547">
          <w:marLeft w:val="0"/>
          <w:marRight w:val="0"/>
          <w:marTop w:val="0"/>
          <w:marBottom w:val="0"/>
          <w:divBdr>
            <w:top w:val="none" w:sz="0" w:space="0" w:color="auto"/>
            <w:left w:val="none" w:sz="0" w:space="0" w:color="auto"/>
            <w:bottom w:val="none" w:sz="0" w:space="0" w:color="auto"/>
            <w:right w:val="none" w:sz="0" w:space="0" w:color="auto"/>
          </w:divBdr>
          <w:divsChild>
            <w:div w:id="1162772361">
              <w:marLeft w:val="0"/>
              <w:marRight w:val="0"/>
              <w:marTop w:val="0"/>
              <w:marBottom w:val="0"/>
              <w:divBdr>
                <w:top w:val="none" w:sz="0" w:space="0" w:color="auto"/>
                <w:left w:val="none" w:sz="0" w:space="0" w:color="auto"/>
                <w:bottom w:val="none" w:sz="0" w:space="0" w:color="auto"/>
                <w:right w:val="none" w:sz="0" w:space="0" w:color="auto"/>
              </w:divBdr>
            </w:div>
          </w:divsChild>
        </w:div>
        <w:div w:id="1502770409">
          <w:marLeft w:val="0"/>
          <w:marRight w:val="0"/>
          <w:marTop w:val="0"/>
          <w:marBottom w:val="0"/>
          <w:divBdr>
            <w:top w:val="none" w:sz="0" w:space="0" w:color="auto"/>
            <w:left w:val="none" w:sz="0" w:space="0" w:color="auto"/>
            <w:bottom w:val="none" w:sz="0" w:space="0" w:color="auto"/>
            <w:right w:val="none" w:sz="0" w:space="0" w:color="auto"/>
          </w:divBdr>
          <w:divsChild>
            <w:div w:id="236063634">
              <w:marLeft w:val="0"/>
              <w:marRight w:val="0"/>
              <w:marTop w:val="0"/>
              <w:marBottom w:val="0"/>
              <w:divBdr>
                <w:top w:val="none" w:sz="0" w:space="0" w:color="auto"/>
                <w:left w:val="none" w:sz="0" w:space="0" w:color="auto"/>
                <w:bottom w:val="none" w:sz="0" w:space="0" w:color="auto"/>
                <w:right w:val="none" w:sz="0" w:space="0" w:color="auto"/>
              </w:divBdr>
            </w:div>
          </w:divsChild>
        </w:div>
        <w:div w:id="1503811471">
          <w:marLeft w:val="0"/>
          <w:marRight w:val="0"/>
          <w:marTop w:val="0"/>
          <w:marBottom w:val="0"/>
          <w:divBdr>
            <w:top w:val="none" w:sz="0" w:space="0" w:color="auto"/>
            <w:left w:val="none" w:sz="0" w:space="0" w:color="auto"/>
            <w:bottom w:val="none" w:sz="0" w:space="0" w:color="auto"/>
            <w:right w:val="none" w:sz="0" w:space="0" w:color="auto"/>
          </w:divBdr>
          <w:divsChild>
            <w:div w:id="2019455560">
              <w:marLeft w:val="0"/>
              <w:marRight w:val="0"/>
              <w:marTop w:val="0"/>
              <w:marBottom w:val="0"/>
              <w:divBdr>
                <w:top w:val="none" w:sz="0" w:space="0" w:color="auto"/>
                <w:left w:val="none" w:sz="0" w:space="0" w:color="auto"/>
                <w:bottom w:val="none" w:sz="0" w:space="0" w:color="auto"/>
                <w:right w:val="none" w:sz="0" w:space="0" w:color="auto"/>
              </w:divBdr>
            </w:div>
          </w:divsChild>
        </w:div>
        <w:div w:id="1515994431">
          <w:marLeft w:val="0"/>
          <w:marRight w:val="0"/>
          <w:marTop w:val="0"/>
          <w:marBottom w:val="0"/>
          <w:divBdr>
            <w:top w:val="none" w:sz="0" w:space="0" w:color="auto"/>
            <w:left w:val="none" w:sz="0" w:space="0" w:color="auto"/>
            <w:bottom w:val="none" w:sz="0" w:space="0" w:color="auto"/>
            <w:right w:val="none" w:sz="0" w:space="0" w:color="auto"/>
          </w:divBdr>
          <w:divsChild>
            <w:div w:id="420838885">
              <w:marLeft w:val="0"/>
              <w:marRight w:val="0"/>
              <w:marTop w:val="0"/>
              <w:marBottom w:val="0"/>
              <w:divBdr>
                <w:top w:val="none" w:sz="0" w:space="0" w:color="auto"/>
                <w:left w:val="none" w:sz="0" w:space="0" w:color="auto"/>
                <w:bottom w:val="none" w:sz="0" w:space="0" w:color="auto"/>
                <w:right w:val="none" w:sz="0" w:space="0" w:color="auto"/>
              </w:divBdr>
            </w:div>
          </w:divsChild>
        </w:div>
        <w:div w:id="1516385339">
          <w:marLeft w:val="0"/>
          <w:marRight w:val="0"/>
          <w:marTop w:val="0"/>
          <w:marBottom w:val="0"/>
          <w:divBdr>
            <w:top w:val="none" w:sz="0" w:space="0" w:color="auto"/>
            <w:left w:val="none" w:sz="0" w:space="0" w:color="auto"/>
            <w:bottom w:val="none" w:sz="0" w:space="0" w:color="auto"/>
            <w:right w:val="none" w:sz="0" w:space="0" w:color="auto"/>
          </w:divBdr>
          <w:divsChild>
            <w:div w:id="1556042370">
              <w:marLeft w:val="0"/>
              <w:marRight w:val="0"/>
              <w:marTop w:val="0"/>
              <w:marBottom w:val="0"/>
              <w:divBdr>
                <w:top w:val="none" w:sz="0" w:space="0" w:color="auto"/>
                <w:left w:val="none" w:sz="0" w:space="0" w:color="auto"/>
                <w:bottom w:val="none" w:sz="0" w:space="0" w:color="auto"/>
                <w:right w:val="none" w:sz="0" w:space="0" w:color="auto"/>
              </w:divBdr>
            </w:div>
          </w:divsChild>
        </w:div>
        <w:div w:id="1545556831">
          <w:marLeft w:val="0"/>
          <w:marRight w:val="0"/>
          <w:marTop w:val="0"/>
          <w:marBottom w:val="0"/>
          <w:divBdr>
            <w:top w:val="none" w:sz="0" w:space="0" w:color="auto"/>
            <w:left w:val="none" w:sz="0" w:space="0" w:color="auto"/>
            <w:bottom w:val="none" w:sz="0" w:space="0" w:color="auto"/>
            <w:right w:val="none" w:sz="0" w:space="0" w:color="auto"/>
          </w:divBdr>
          <w:divsChild>
            <w:div w:id="716472058">
              <w:marLeft w:val="0"/>
              <w:marRight w:val="0"/>
              <w:marTop w:val="0"/>
              <w:marBottom w:val="0"/>
              <w:divBdr>
                <w:top w:val="none" w:sz="0" w:space="0" w:color="auto"/>
                <w:left w:val="none" w:sz="0" w:space="0" w:color="auto"/>
                <w:bottom w:val="none" w:sz="0" w:space="0" w:color="auto"/>
                <w:right w:val="none" w:sz="0" w:space="0" w:color="auto"/>
              </w:divBdr>
            </w:div>
          </w:divsChild>
        </w:div>
        <w:div w:id="1548494613">
          <w:marLeft w:val="0"/>
          <w:marRight w:val="0"/>
          <w:marTop w:val="0"/>
          <w:marBottom w:val="0"/>
          <w:divBdr>
            <w:top w:val="none" w:sz="0" w:space="0" w:color="auto"/>
            <w:left w:val="none" w:sz="0" w:space="0" w:color="auto"/>
            <w:bottom w:val="none" w:sz="0" w:space="0" w:color="auto"/>
            <w:right w:val="none" w:sz="0" w:space="0" w:color="auto"/>
          </w:divBdr>
          <w:divsChild>
            <w:div w:id="751781465">
              <w:marLeft w:val="0"/>
              <w:marRight w:val="0"/>
              <w:marTop w:val="0"/>
              <w:marBottom w:val="0"/>
              <w:divBdr>
                <w:top w:val="none" w:sz="0" w:space="0" w:color="auto"/>
                <w:left w:val="none" w:sz="0" w:space="0" w:color="auto"/>
                <w:bottom w:val="none" w:sz="0" w:space="0" w:color="auto"/>
                <w:right w:val="none" w:sz="0" w:space="0" w:color="auto"/>
              </w:divBdr>
            </w:div>
          </w:divsChild>
        </w:div>
        <w:div w:id="1555122533">
          <w:marLeft w:val="0"/>
          <w:marRight w:val="0"/>
          <w:marTop w:val="0"/>
          <w:marBottom w:val="0"/>
          <w:divBdr>
            <w:top w:val="none" w:sz="0" w:space="0" w:color="auto"/>
            <w:left w:val="none" w:sz="0" w:space="0" w:color="auto"/>
            <w:bottom w:val="none" w:sz="0" w:space="0" w:color="auto"/>
            <w:right w:val="none" w:sz="0" w:space="0" w:color="auto"/>
          </w:divBdr>
          <w:divsChild>
            <w:div w:id="1664049198">
              <w:marLeft w:val="0"/>
              <w:marRight w:val="0"/>
              <w:marTop w:val="0"/>
              <w:marBottom w:val="0"/>
              <w:divBdr>
                <w:top w:val="none" w:sz="0" w:space="0" w:color="auto"/>
                <w:left w:val="none" w:sz="0" w:space="0" w:color="auto"/>
                <w:bottom w:val="none" w:sz="0" w:space="0" w:color="auto"/>
                <w:right w:val="none" w:sz="0" w:space="0" w:color="auto"/>
              </w:divBdr>
            </w:div>
          </w:divsChild>
        </w:div>
        <w:div w:id="1572691806">
          <w:marLeft w:val="0"/>
          <w:marRight w:val="0"/>
          <w:marTop w:val="0"/>
          <w:marBottom w:val="0"/>
          <w:divBdr>
            <w:top w:val="none" w:sz="0" w:space="0" w:color="auto"/>
            <w:left w:val="none" w:sz="0" w:space="0" w:color="auto"/>
            <w:bottom w:val="none" w:sz="0" w:space="0" w:color="auto"/>
            <w:right w:val="none" w:sz="0" w:space="0" w:color="auto"/>
          </w:divBdr>
          <w:divsChild>
            <w:div w:id="1987934652">
              <w:marLeft w:val="0"/>
              <w:marRight w:val="0"/>
              <w:marTop w:val="0"/>
              <w:marBottom w:val="0"/>
              <w:divBdr>
                <w:top w:val="none" w:sz="0" w:space="0" w:color="auto"/>
                <w:left w:val="none" w:sz="0" w:space="0" w:color="auto"/>
                <w:bottom w:val="none" w:sz="0" w:space="0" w:color="auto"/>
                <w:right w:val="none" w:sz="0" w:space="0" w:color="auto"/>
              </w:divBdr>
            </w:div>
          </w:divsChild>
        </w:div>
        <w:div w:id="1589391120">
          <w:marLeft w:val="0"/>
          <w:marRight w:val="0"/>
          <w:marTop w:val="0"/>
          <w:marBottom w:val="0"/>
          <w:divBdr>
            <w:top w:val="none" w:sz="0" w:space="0" w:color="auto"/>
            <w:left w:val="none" w:sz="0" w:space="0" w:color="auto"/>
            <w:bottom w:val="none" w:sz="0" w:space="0" w:color="auto"/>
            <w:right w:val="none" w:sz="0" w:space="0" w:color="auto"/>
          </w:divBdr>
          <w:divsChild>
            <w:div w:id="714348928">
              <w:marLeft w:val="0"/>
              <w:marRight w:val="0"/>
              <w:marTop w:val="0"/>
              <w:marBottom w:val="0"/>
              <w:divBdr>
                <w:top w:val="none" w:sz="0" w:space="0" w:color="auto"/>
                <w:left w:val="none" w:sz="0" w:space="0" w:color="auto"/>
                <w:bottom w:val="none" w:sz="0" w:space="0" w:color="auto"/>
                <w:right w:val="none" w:sz="0" w:space="0" w:color="auto"/>
              </w:divBdr>
            </w:div>
          </w:divsChild>
        </w:div>
        <w:div w:id="1597446562">
          <w:marLeft w:val="0"/>
          <w:marRight w:val="0"/>
          <w:marTop w:val="0"/>
          <w:marBottom w:val="0"/>
          <w:divBdr>
            <w:top w:val="none" w:sz="0" w:space="0" w:color="auto"/>
            <w:left w:val="none" w:sz="0" w:space="0" w:color="auto"/>
            <w:bottom w:val="none" w:sz="0" w:space="0" w:color="auto"/>
            <w:right w:val="none" w:sz="0" w:space="0" w:color="auto"/>
          </w:divBdr>
          <w:divsChild>
            <w:div w:id="1300307078">
              <w:marLeft w:val="0"/>
              <w:marRight w:val="0"/>
              <w:marTop w:val="0"/>
              <w:marBottom w:val="0"/>
              <w:divBdr>
                <w:top w:val="none" w:sz="0" w:space="0" w:color="auto"/>
                <w:left w:val="none" w:sz="0" w:space="0" w:color="auto"/>
                <w:bottom w:val="none" w:sz="0" w:space="0" w:color="auto"/>
                <w:right w:val="none" w:sz="0" w:space="0" w:color="auto"/>
              </w:divBdr>
            </w:div>
          </w:divsChild>
        </w:div>
        <w:div w:id="1606692611">
          <w:marLeft w:val="0"/>
          <w:marRight w:val="0"/>
          <w:marTop w:val="0"/>
          <w:marBottom w:val="0"/>
          <w:divBdr>
            <w:top w:val="none" w:sz="0" w:space="0" w:color="auto"/>
            <w:left w:val="none" w:sz="0" w:space="0" w:color="auto"/>
            <w:bottom w:val="none" w:sz="0" w:space="0" w:color="auto"/>
            <w:right w:val="none" w:sz="0" w:space="0" w:color="auto"/>
          </w:divBdr>
          <w:divsChild>
            <w:div w:id="1163467730">
              <w:marLeft w:val="0"/>
              <w:marRight w:val="0"/>
              <w:marTop w:val="0"/>
              <w:marBottom w:val="0"/>
              <w:divBdr>
                <w:top w:val="none" w:sz="0" w:space="0" w:color="auto"/>
                <w:left w:val="none" w:sz="0" w:space="0" w:color="auto"/>
                <w:bottom w:val="none" w:sz="0" w:space="0" w:color="auto"/>
                <w:right w:val="none" w:sz="0" w:space="0" w:color="auto"/>
              </w:divBdr>
            </w:div>
          </w:divsChild>
        </w:div>
        <w:div w:id="1609893844">
          <w:marLeft w:val="0"/>
          <w:marRight w:val="0"/>
          <w:marTop w:val="0"/>
          <w:marBottom w:val="0"/>
          <w:divBdr>
            <w:top w:val="none" w:sz="0" w:space="0" w:color="auto"/>
            <w:left w:val="none" w:sz="0" w:space="0" w:color="auto"/>
            <w:bottom w:val="none" w:sz="0" w:space="0" w:color="auto"/>
            <w:right w:val="none" w:sz="0" w:space="0" w:color="auto"/>
          </w:divBdr>
          <w:divsChild>
            <w:div w:id="585264064">
              <w:marLeft w:val="0"/>
              <w:marRight w:val="0"/>
              <w:marTop w:val="0"/>
              <w:marBottom w:val="0"/>
              <w:divBdr>
                <w:top w:val="none" w:sz="0" w:space="0" w:color="auto"/>
                <w:left w:val="none" w:sz="0" w:space="0" w:color="auto"/>
                <w:bottom w:val="none" w:sz="0" w:space="0" w:color="auto"/>
                <w:right w:val="none" w:sz="0" w:space="0" w:color="auto"/>
              </w:divBdr>
            </w:div>
          </w:divsChild>
        </w:div>
        <w:div w:id="1618876177">
          <w:marLeft w:val="0"/>
          <w:marRight w:val="0"/>
          <w:marTop w:val="0"/>
          <w:marBottom w:val="0"/>
          <w:divBdr>
            <w:top w:val="none" w:sz="0" w:space="0" w:color="auto"/>
            <w:left w:val="none" w:sz="0" w:space="0" w:color="auto"/>
            <w:bottom w:val="none" w:sz="0" w:space="0" w:color="auto"/>
            <w:right w:val="none" w:sz="0" w:space="0" w:color="auto"/>
          </w:divBdr>
          <w:divsChild>
            <w:div w:id="1420253459">
              <w:marLeft w:val="0"/>
              <w:marRight w:val="0"/>
              <w:marTop w:val="0"/>
              <w:marBottom w:val="0"/>
              <w:divBdr>
                <w:top w:val="none" w:sz="0" w:space="0" w:color="auto"/>
                <w:left w:val="none" w:sz="0" w:space="0" w:color="auto"/>
                <w:bottom w:val="none" w:sz="0" w:space="0" w:color="auto"/>
                <w:right w:val="none" w:sz="0" w:space="0" w:color="auto"/>
              </w:divBdr>
            </w:div>
          </w:divsChild>
        </w:div>
        <w:div w:id="1627613454">
          <w:marLeft w:val="0"/>
          <w:marRight w:val="0"/>
          <w:marTop w:val="0"/>
          <w:marBottom w:val="0"/>
          <w:divBdr>
            <w:top w:val="none" w:sz="0" w:space="0" w:color="auto"/>
            <w:left w:val="none" w:sz="0" w:space="0" w:color="auto"/>
            <w:bottom w:val="none" w:sz="0" w:space="0" w:color="auto"/>
            <w:right w:val="none" w:sz="0" w:space="0" w:color="auto"/>
          </w:divBdr>
          <w:divsChild>
            <w:div w:id="1747192985">
              <w:marLeft w:val="0"/>
              <w:marRight w:val="0"/>
              <w:marTop w:val="0"/>
              <w:marBottom w:val="0"/>
              <w:divBdr>
                <w:top w:val="none" w:sz="0" w:space="0" w:color="auto"/>
                <w:left w:val="none" w:sz="0" w:space="0" w:color="auto"/>
                <w:bottom w:val="none" w:sz="0" w:space="0" w:color="auto"/>
                <w:right w:val="none" w:sz="0" w:space="0" w:color="auto"/>
              </w:divBdr>
            </w:div>
          </w:divsChild>
        </w:div>
        <w:div w:id="1627929030">
          <w:marLeft w:val="0"/>
          <w:marRight w:val="0"/>
          <w:marTop w:val="0"/>
          <w:marBottom w:val="0"/>
          <w:divBdr>
            <w:top w:val="none" w:sz="0" w:space="0" w:color="auto"/>
            <w:left w:val="none" w:sz="0" w:space="0" w:color="auto"/>
            <w:bottom w:val="none" w:sz="0" w:space="0" w:color="auto"/>
            <w:right w:val="none" w:sz="0" w:space="0" w:color="auto"/>
          </w:divBdr>
          <w:divsChild>
            <w:div w:id="939486818">
              <w:marLeft w:val="0"/>
              <w:marRight w:val="0"/>
              <w:marTop w:val="0"/>
              <w:marBottom w:val="0"/>
              <w:divBdr>
                <w:top w:val="none" w:sz="0" w:space="0" w:color="auto"/>
                <w:left w:val="none" w:sz="0" w:space="0" w:color="auto"/>
                <w:bottom w:val="none" w:sz="0" w:space="0" w:color="auto"/>
                <w:right w:val="none" w:sz="0" w:space="0" w:color="auto"/>
              </w:divBdr>
            </w:div>
          </w:divsChild>
        </w:div>
        <w:div w:id="1628898446">
          <w:marLeft w:val="0"/>
          <w:marRight w:val="0"/>
          <w:marTop w:val="0"/>
          <w:marBottom w:val="0"/>
          <w:divBdr>
            <w:top w:val="none" w:sz="0" w:space="0" w:color="auto"/>
            <w:left w:val="none" w:sz="0" w:space="0" w:color="auto"/>
            <w:bottom w:val="none" w:sz="0" w:space="0" w:color="auto"/>
            <w:right w:val="none" w:sz="0" w:space="0" w:color="auto"/>
          </w:divBdr>
          <w:divsChild>
            <w:div w:id="1643000618">
              <w:marLeft w:val="0"/>
              <w:marRight w:val="0"/>
              <w:marTop w:val="0"/>
              <w:marBottom w:val="0"/>
              <w:divBdr>
                <w:top w:val="none" w:sz="0" w:space="0" w:color="auto"/>
                <w:left w:val="none" w:sz="0" w:space="0" w:color="auto"/>
                <w:bottom w:val="none" w:sz="0" w:space="0" w:color="auto"/>
                <w:right w:val="none" w:sz="0" w:space="0" w:color="auto"/>
              </w:divBdr>
            </w:div>
          </w:divsChild>
        </w:div>
        <w:div w:id="1631594878">
          <w:marLeft w:val="0"/>
          <w:marRight w:val="0"/>
          <w:marTop w:val="0"/>
          <w:marBottom w:val="0"/>
          <w:divBdr>
            <w:top w:val="none" w:sz="0" w:space="0" w:color="auto"/>
            <w:left w:val="none" w:sz="0" w:space="0" w:color="auto"/>
            <w:bottom w:val="none" w:sz="0" w:space="0" w:color="auto"/>
            <w:right w:val="none" w:sz="0" w:space="0" w:color="auto"/>
          </w:divBdr>
          <w:divsChild>
            <w:div w:id="2063214060">
              <w:marLeft w:val="0"/>
              <w:marRight w:val="0"/>
              <w:marTop w:val="0"/>
              <w:marBottom w:val="0"/>
              <w:divBdr>
                <w:top w:val="none" w:sz="0" w:space="0" w:color="auto"/>
                <w:left w:val="none" w:sz="0" w:space="0" w:color="auto"/>
                <w:bottom w:val="none" w:sz="0" w:space="0" w:color="auto"/>
                <w:right w:val="none" w:sz="0" w:space="0" w:color="auto"/>
              </w:divBdr>
            </w:div>
          </w:divsChild>
        </w:div>
        <w:div w:id="1631940508">
          <w:marLeft w:val="0"/>
          <w:marRight w:val="0"/>
          <w:marTop w:val="0"/>
          <w:marBottom w:val="0"/>
          <w:divBdr>
            <w:top w:val="none" w:sz="0" w:space="0" w:color="auto"/>
            <w:left w:val="none" w:sz="0" w:space="0" w:color="auto"/>
            <w:bottom w:val="none" w:sz="0" w:space="0" w:color="auto"/>
            <w:right w:val="none" w:sz="0" w:space="0" w:color="auto"/>
          </w:divBdr>
          <w:divsChild>
            <w:div w:id="251354952">
              <w:marLeft w:val="0"/>
              <w:marRight w:val="0"/>
              <w:marTop w:val="0"/>
              <w:marBottom w:val="0"/>
              <w:divBdr>
                <w:top w:val="none" w:sz="0" w:space="0" w:color="auto"/>
                <w:left w:val="none" w:sz="0" w:space="0" w:color="auto"/>
                <w:bottom w:val="none" w:sz="0" w:space="0" w:color="auto"/>
                <w:right w:val="none" w:sz="0" w:space="0" w:color="auto"/>
              </w:divBdr>
            </w:div>
          </w:divsChild>
        </w:div>
        <w:div w:id="1649817446">
          <w:marLeft w:val="0"/>
          <w:marRight w:val="0"/>
          <w:marTop w:val="0"/>
          <w:marBottom w:val="0"/>
          <w:divBdr>
            <w:top w:val="none" w:sz="0" w:space="0" w:color="auto"/>
            <w:left w:val="none" w:sz="0" w:space="0" w:color="auto"/>
            <w:bottom w:val="none" w:sz="0" w:space="0" w:color="auto"/>
            <w:right w:val="none" w:sz="0" w:space="0" w:color="auto"/>
          </w:divBdr>
          <w:divsChild>
            <w:div w:id="611089783">
              <w:marLeft w:val="0"/>
              <w:marRight w:val="0"/>
              <w:marTop w:val="0"/>
              <w:marBottom w:val="0"/>
              <w:divBdr>
                <w:top w:val="none" w:sz="0" w:space="0" w:color="auto"/>
                <w:left w:val="none" w:sz="0" w:space="0" w:color="auto"/>
                <w:bottom w:val="none" w:sz="0" w:space="0" w:color="auto"/>
                <w:right w:val="none" w:sz="0" w:space="0" w:color="auto"/>
              </w:divBdr>
            </w:div>
          </w:divsChild>
        </w:div>
        <w:div w:id="1652560940">
          <w:marLeft w:val="0"/>
          <w:marRight w:val="0"/>
          <w:marTop w:val="0"/>
          <w:marBottom w:val="0"/>
          <w:divBdr>
            <w:top w:val="none" w:sz="0" w:space="0" w:color="auto"/>
            <w:left w:val="none" w:sz="0" w:space="0" w:color="auto"/>
            <w:bottom w:val="none" w:sz="0" w:space="0" w:color="auto"/>
            <w:right w:val="none" w:sz="0" w:space="0" w:color="auto"/>
          </w:divBdr>
          <w:divsChild>
            <w:div w:id="1010134436">
              <w:marLeft w:val="0"/>
              <w:marRight w:val="0"/>
              <w:marTop w:val="0"/>
              <w:marBottom w:val="0"/>
              <w:divBdr>
                <w:top w:val="none" w:sz="0" w:space="0" w:color="auto"/>
                <w:left w:val="none" w:sz="0" w:space="0" w:color="auto"/>
                <w:bottom w:val="none" w:sz="0" w:space="0" w:color="auto"/>
                <w:right w:val="none" w:sz="0" w:space="0" w:color="auto"/>
              </w:divBdr>
            </w:div>
          </w:divsChild>
        </w:div>
        <w:div w:id="1669362559">
          <w:marLeft w:val="0"/>
          <w:marRight w:val="0"/>
          <w:marTop w:val="0"/>
          <w:marBottom w:val="0"/>
          <w:divBdr>
            <w:top w:val="none" w:sz="0" w:space="0" w:color="auto"/>
            <w:left w:val="none" w:sz="0" w:space="0" w:color="auto"/>
            <w:bottom w:val="none" w:sz="0" w:space="0" w:color="auto"/>
            <w:right w:val="none" w:sz="0" w:space="0" w:color="auto"/>
          </w:divBdr>
          <w:divsChild>
            <w:div w:id="712272549">
              <w:marLeft w:val="0"/>
              <w:marRight w:val="0"/>
              <w:marTop w:val="0"/>
              <w:marBottom w:val="0"/>
              <w:divBdr>
                <w:top w:val="none" w:sz="0" w:space="0" w:color="auto"/>
                <w:left w:val="none" w:sz="0" w:space="0" w:color="auto"/>
                <w:bottom w:val="none" w:sz="0" w:space="0" w:color="auto"/>
                <w:right w:val="none" w:sz="0" w:space="0" w:color="auto"/>
              </w:divBdr>
            </w:div>
          </w:divsChild>
        </w:div>
        <w:div w:id="1670478354">
          <w:marLeft w:val="0"/>
          <w:marRight w:val="0"/>
          <w:marTop w:val="0"/>
          <w:marBottom w:val="0"/>
          <w:divBdr>
            <w:top w:val="none" w:sz="0" w:space="0" w:color="auto"/>
            <w:left w:val="none" w:sz="0" w:space="0" w:color="auto"/>
            <w:bottom w:val="none" w:sz="0" w:space="0" w:color="auto"/>
            <w:right w:val="none" w:sz="0" w:space="0" w:color="auto"/>
          </w:divBdr>
          <w:divsChild>
            <w:div w:id="1590231376">
              <w:marLeft w:val="0"/>
              <w:marRight w:val="0"/>
              <w:marTop w:val="0"/>
              <w:marBottom w:val="0"/>
              <w:divBdr>
                <w:top w:val="none" w:sz="0" w:space="0" w:color="auto"/>
                <w:left w:val="none" w:sz="0" w:space="0" w:color="auto"/>
                <w:bottom w:val="none" w:sz="0" w:space="0" w:color="auto"/>
                <w:right w:val="none" w:sz="0" w:space="0" w:color="auto"/>
              </w:divBdr>
            </w:div>
          </w:divsChild>
        </w:div>
        <w:div w:id="1676690387">
          <w:marLeft w:val="0"/>
          <w:marRight w:val="0"/>
          <w:marTop w:val="0"/>
          <w:marBottom w:val="0"/>
          <w:divBdr>
            <w:top w:val="none" w:sz="0" w:space="0" w:color="auto"/>
            <w:left w:val="none" w:sz="0" w:space="0" w:color="auto"/>
            <w:bottom w:val="none" w:sz="0" w:space="0" w:color="auto"/>
            <w:right w:val="none" w:sz="0" w:space="0" w:color="auto"/>
          </w:divBdr>
          <w:divsChild>
            <w:div w:id="1140730592">
              <w:marLeft w:val="0"/>
              <w:marRight w:val="0"/>
              <w:marTop w:val="0"/>
              <w:marBottom w:val="0"/>
              <w:divBdr>
                <w:top w:val="none" w:sz="0" w:space="0" w:color="auto"/>
                <w:left w:val="none" w:sz="0" w:space="0" w:color="auto"/>
                <w:bottom w:val="none" w:sz="0" w:space="0" w:color="auto"/>
                <w:right w:val="none" w:sz="0" w:space="0" w:color="auto"/>
              </w:divBdr>
            </w:div>
          </w:divsChild>
        </w:div>
        <w:div w:id="1677263196">
          <w:marLeft w:val="0"/>
          <w:marRight w:val="0"/>
          <w:marTop w:val="0"/>
          <w:marBottom w:val="0"/>
          <w:divBdr>
            <w:top w:val="none" w:sz="0" w:space="0" w:color="auto"/>
            <w:left w:val="none" w:sz="0" w:space="0" w:color="auto"/>
            <w:bottom w:val="none" w:sz="0" w:space="0" w:color="auto"/>
            <w:right w:val="none" w:sz="0" w:space="0" w:color="auto"/>
          </w:divBdr>
          <w:divsChild>
            <w:div w:id="1723409476">
              <w:marLeft w:val="0"/>
              <w:marRight w:val="0"/>
              <w:marTop w:val="0"/>
              <w:marBottom w:val="0"/>
              <w:divBdr>
                <w:top w:val="none" w:sz="0" w:space="0" w:color="auto"/>
                <w:left w:val="none" w:sz="0" w:space="0" w:color="auto"/>
                <w:bottom w:val="none" w:sz="0" w:space="0" w:color="auto"/>
                <w:right w:val="none" w:sz="0" w:space="0" w:color="auto"/>
              </w:divBdr>
            </w:div>
          </w:divsChild>
        </w:div>
        <w:div w:id="1678654748">
          <w:marLeft w:val="0"/>
          <w:marRight w:val="0"/>
          <w:marTop w:val="0"/>
          <w:marBottom w:val="0"/>
          <w:divBdr>
            <w:top w:val="none" w:sz="0" w:space="0" w:color="auto"/>
            <w:left w:val="none" w:sz="0" w:space="0" w:color="auto"/>
            <w:bottom w:val="none" w:sz="0" w:space="0" w:color="auto"/>
            <w:right w:val="none" w:sz="0" w:space="0" w:color="auto"/>
          </w:divBdr>
          <w:divsChild>
            <w:div w:id="1540122847">
              <w:marLeft w:val="0"/>
              <w:marRight w:val="0"/>
              <w:marTop w:val="0"/>
              <w:marBottom w:val="0"/>
              <w:divBdr>
                <w:top w:val="none" w:sz="0" w:space="0" w:color="auto"/>
                <w:left w:val="none" w:sz="0" w:space="0" w:color="auto"/>
                <w:bottom w:val="none" w:sz="0" w:space="0" w:color="auto"/>
                <w:right w:val="none" w:sz="0" w:space="0" w:color="auto"/>
              </w:divBdr>
            </w:div>
          </w:divsChild>
        </w:div>
        <w:div w:id="1678994033">
          <w:marLeft w:val="0"/>
          <w:marRight w:val="0"/>
          <w:marTop w:val="0"/>
          <w:marBottom w:val="0"/>
          <w:divBdr>
            <w:top w:val="none" w:sz="0" w:space="0" w:color="auto"/>
            <w:left w:val="none" w:sz="0" w:space="0" w:color="auto"/>
            <w:bottom w:val="none" w:sz="0" w:space="0" w:color="auto"/>
            <w:right w:val="none" w:sz="0" w:space="0" w:color="auto"/>
          </w:divBdr>
          <w:divsChild>
            <w:div w:id="215514657">
              <w:marLeft w:val="0"/>
              <w:marRight w:val="0"/>
              <w:marTop w:val="0"/>
              <w:marBottom w:val="0"/>
              <w:divBdr>
                <w:top w:val="none" w:sz="0" w:space="0" w:color="auto"/>
                <w:left w:val="none" w:sz="0" w:space="0" w:color="auto"/>
                <w:bottom w:val="none" w:sz="0" w:space="0" w:color="auto"/>
                <w:right w:val="none" w:sz="0" w:space="0" w:color="auto"/>
              </w:divBdr>
            </w:div>
          </w:divsChild>
        </w:div>
        <w:div w:id="1693530428">
          <w:marLeft w:val="0"/>
          <w:marRight w:val="0"/>
          <w:marTop w:val="0"/>
          <w:marBottom w:val="0"/>
          <w:divBdr>
            <w:top w:val="none" w:sz="0" w:space="0" w:color="auto"/>
            <w:left w:val="none" w:sz="0" w:space="0" w:color="auto"/>
            <w:bottom w:val="none" w:sz="0" w:space="0" w:color="auto"/>
            <w:right w:val="none" w:sz="0" w:space="0" w:color="auto"/>
          </w:divBdr>
          <w:divsChild>
            <w:div w:id="992953541">
              <w:marLeft w:val="0"/>
              <w:marRight w:val="0"/>
              <w:marTop w:val="0"/>
              <w:marBottom w:val="0"/>
              <w:divBdr>
                <w:top w:val="none" w:sz="0" w:space="0" w:color="auto"/>
                <w:left w:val="none" w:sz="0" w:space="0" w:color="auto"/>
                <w:bottom w:val="none" w:sz="0" w:space="0" w:color="auto"/>
                <w:right w:val="none" w:sz="0" w:space="0" w:color="auto"/>
              </w:divBdr>
            </w:div>
          </w:divsChild>
        </w:div>
        <w:div w:id="1696810937">
          <w:marLeft w:val="0"/>
          <w:marRight w:val="0"/>
          <w:marTop w:val="0"/>
          <w:marBottom w:val="0"/>
          <w:divBdr>
            <w:top w:val="none" w:sz="0" w:space="0" w:color="auto"/>
            <w:left w:val="none" w:sz="0" w:space="0" w:color="auto"/>
            <w:bottom w:val="none" w:sz="0" w:space="0" w:color="auto"/>
            <w:right w:val="none" w:sz="0" w:space="0" w:color="auto"/>
          </w:divBdr>
          <w:divsChild>
            <w:div w:id="1012537371">
              <w:marLeft w:val="0"/>
              <w:marRight w:val="0"/>
              <w:marTop w:val="0"/>
              <w:marBottom w:val="0"/>
              <w:divBdr>
                <w:top w:val="none" w:sz="0" w:space="0" w:color="auto"/>
                <w:left w:val="none" w:sz="0" w:space="0" w:color="auto"/>
                <w:bottom w:val="none" w:sz="0" w:space="0" w:color="auto"/>
                <w:right w:val="none" w:sz="0" w:space="0" w:color="auto"/>
              </w:divBdr>
            </w:div>
          </w:divsChild>
        </w:div>
        <w:div w:id="1702507407">
          <w:marLeft w:val="0"/>
          <w:marRight w:val="0"/>
          <w:marTop w:val="0"/>
          <w:marBottom w:val="0"/>
          <w:divBdr>
            <w:top w:val="none" w:sz="0" w:space="0" w:color="auto"/>
            <w:left w:val="none" w:sz="0" w:space="0" w:color="auto"/>
            <w:bottom w:val="none" w:sz="0" w:space="0" w:color="auto"/>
            <w:right w:val="none" w:sz="0" w:space="0" w:color="auto"/>
          </w:divBdr>
          <w:divsChild>
            <w:div w:id="362827490">
              <w:marLeft w:val="0"/>
              <w:marRight w:val="0"/>
              <w:marTop w:val="0"/>
              <w:marBottom w:val="0"/>
              <w:divBdr>
                <w:top w:val="none" w:sz="0" w:space="0" w:color="auto"/>
                <w:left w:val="none" w:sz="0" w:space="0" w:color="auto"/>
                <w:bottom w:val="none" w:sz="0" w:space="0" w:color="auto"/>
                <w:right w:val="none" w:sz="0" w:space="0" w:color="auto"/>
              </w:divBdr>
            </w:div>
          </w:divsChild>
        </w:div>
        <w:div w:id="1703481140">
          <w:marLeft w:val="0"/>
          <w:marRight w:val="0"/>
          <w:marTop w:val="0"/>
          <w:marBottom w:val="0"/>
          <w:divBdr>
            <w:top w:val="none" w:sz="0" w:space="0" w:color="auto"/>
            <w:left w:val="none" w:sz="0" w:space="0" w:color="auto"/>
            <w:bottom w:val="none" w:sz="0" w:space="0" w:color="auto"/>
            <w:right w:val="none" w:sz="0" w:space="0" w:color="auto"/>
          </w:divBdr>
          <w:divsChild>
            <w:div w:id="1931348485">
              <w:marLeft w:val="0"/>
              <w:marRight w:val="0"/>
              <w:marTop w:val="0"/>
              <w:marBottom w:val="0"/>
              <w:divBdr>
                <w:top w:val="none" w:sz="0" w:space="0" w:color="auto"/>
                <w:left w:val="none" w:sz="0" w:space="0" w:color="auto"/>
                <w:bottom w:val="none" w:sz="0" w:space="0" w:color="auto"/>
                <w:right w:val="none" w:sz="0" w:space="0" w:color="auto"/>
              </w:divBdr>
            </w:div>
          </w:divsChild>
        </w:div>
        <w:div w:id="1710452817">
          <w:marLeft w:val="0"/>
          <w:marRight w:val="0"/>
          <w:marTop w:val="0"/>
          <w:marBottom w:val="0"/>
          <w:divBdr>
            <w:top w:val="none" w:sz="0" w:space="0" w:color="auto"/>
            <w:left w:val="none" w:sz="0" w:space="0" w:color="auto"/>
            <w:bottom w:val="none" w:sz="0" w:space="0" w:color="auto"/>
            <w:right w:val="none" w:sz="0" w:space="0" w:color="auto"/>
          </w:divBdr>
          <w:divsChild>
            <w:div w:id="771826546">
              <w:marLeft w:val="0"/>
              <w:marRight w:val="0"/>
              <w:marTop w:val="0"/>
              <w:marBottom w:val="0"/>
              <w:divBdr>
                <w:top w:val="none" w:sz="0" w:space="0" w:color="auto"/>
                <w:left w:val="none" w:sz="0" w:space="0" w:color="auto"/>
                <w:bottom w:val="none" w:sz="0" w:space="0" w:color="auto"/>
                <w:right w:val="none" w:sz="0" w:space="0" w:color="auto"/>
              </w:divBdr>
            </w:div>
          </w:divsChild>
        </w:div>
        <w:div w:id="1714038676">
          <w:marLeft w:val="0"/>
          <w:marRight w:val="0"/>
          <w:marTop w:val="0"/>
          <w:marBottom w:val="0"/>
          <w:divBdr>
            <w:top w:val="none" w:sz="0" w:space="0" w:color="auto"/>
            <w:left w:val="none" w:sz="0" w:space="0" w:color="auto"/>
            <w:bottom w:val="none" w:sz="0" w:space="0" w:color="auto"/>
            <w:right w:val="none" w:sz="0" w:space="0" w:color="auto"/>
          </w:divBdr>
          <w:divsChild>
            <w:div w:id="2000229320">
              <w:marLeft w:val="0"/>
              <w:marRight w:val="0"/>
              <w:marTop w:val="0"/>
              <w:marBottom w:val="0"/>
              <w:divBdr>
                <w:top w:val="none" w:sz="0" w:space="0" w:color="auto"/>
                <w:left w:val="none" w:sz="0" w:space="0" w:color="auto"/>
                <w:bottom w:val="none" w:sz="0" w:space="0" w:color="auto"/>
                <w:right w:val="none" w:sz="0" w:space="0" w:color="auto"/>
              </w:divBdr>
            </w:div>
          </w:divsChild>
        </w:div>
        <w:div w:id="1733624465">
          <w:marLeft w:val="0"/>
          <w:marRight w:val="0"/>
          <w:marTop w:val="0"/>
          <w:marBottom w:val="0"/>
          <w:divBdr>
            <w:top w:val="none" w:sz="0" w:space="0" w:color="auto"/>
            <w:left w:val="none" w:sz="0" w:space="0" w:color="auto"/>
            <w:bottom w:val="none" w:sz="0" w:space="0" w:color="auto"/>
            <w:right w:val="none" w:sz="0" w:space="0" w:color="auto"/>
          </w:divBdr>
          <w:divsChild>
            <w:div w:id="695890377">
              <w:marLeft w:val="0"/>
              <w:marRight w:val="0"/>
              <w:marTop w:val="0"/>
              <w:marBottom w:val="0"/>
              <w:divBdr>
                <w:top w:val="none" w:sz="0" w:space="0" w:color="auto"/>
                <w:left w:val="none" w:sz="0" w:space="0" w:color="auto"/>
                <w:bottom w:val="none" w:sz="0" w:space="0" w:color="auto"/>
                <w:right w:val="none" w:sz="0" w:space="0" w:color="auto"/>
              </w:divBdr>
            </w:div>
          </w:divsChild>
        </w:div>
        <w:div w:id="1749419422">
          <w:marLeft w:val="0"/>
          <w:marRight w:val="0"/>
          <w:marTop w:val="0"/>
          <w:marBottom w:val="0"/>
          <w:divBdr>
            <w:top w:val="none" w:sz="0" w:space="0" w:color="auto"/>
            <w:left w:val="none" w:sz="0" w:space="0" w:color="auto"/>
            <w:bottom w:val="none" w:sz="0" w:space="0" w:color="auto"/>
            <w:right w:val="none" w:sz="0" w:space="0" w:color="auto"/>
          </w:divBdr>
          <w:divsChild>
            <w:div w:id="203711277">
              <w:marLeft w:val="0"/>
              <w:marRight w:val="0"/>
              <w:marTop w:val="0"/>
              <w:marBottom w:val="0"/>
              <w:divBdr>
                <w:top w:val="none" w:sz="0" w:space="0" w:color="auto"/>
                <w:left w:val="none" w:sz="0" w:space="0" w:color="auto"/>
                <w:bottom w:val="none" w:sz="0" w:space="0" w:color="auto"/>
                <w:right w:val="none" w:sz="0" w:space="0" w:color="auto"/>
              </w:divBdr>
            </w:div>
          </w:divsChild>
        </w:div>
        <w:div w:id="1751466535">
          <w:marLeft w:val="0"/>
          <w:marRight w:val="0"/>
          <w:marTop w:val="0"/>
          <w:marBottom w:val="0"/>
          <w:divBdr>
            <w:top w:val="none" w:sz="0" w:space="0" w:color="auto"/>
            <w:left w:val="none" w:sz="0" w:space="0" w:color="auto"/>
            <w:bottom w:val="none" w:sz="0" w:space="0" w:color="auto"/>
            <w:right w:val="none" w:sz="0" w:space="0" w:color="auto"/>
          </w:divBdr>
          <w:divsChild>
            <w:div w:id="833495802">
              <w:marLeft w:val="0"/>
              <w:marRight w:val="0"/>
              <w:marTop w:val="0"/>
              <w:marBottom w:val="0"/>
              <w:divBdr>
                <w:top w:val="none" w:sz="0" w:space="0" w:color="auto"/>
                <w:left w:val="none" w:sz="0" w:space="0" w:color="auto"/>
                <w:bottom w:val="none" w:sz="0" w:space="0" w:color="auto"/>
                <w:right w:val="none" w:sz="0" w:space="0" w:color="auto"/>
              </w:divBdr>
            </w:div>
          </w:divsChild>
        </w:div>
        <w:div w:id="1754429203">
          <w:marLeft w:val="0"/>
          <w:marRight w:val="0"/>
          <w:marTop w:val="0"/>
          <w:marBottom w:val="0"/>
          <w:divBdr>
            <w:top w:val="none" w:sz="0" w:space="0" w:color="auto"/>
            <w:left w:val="none" w:sz="0" w:space="0" w:color="auto"/>
            <w:bottom w:val="none" w:sz="0" w:space="0" w:color="auto"/>
            <w:right w:val="none" w:sz="0" w:space="0" w:color="auto"/>
          </w:divBdr>
          <w:divsChild>
            <w:div w:id="1440181925">
              <w:marLeft w:val="0"/>
              <w:marRight w:val="0"/>
              <w:marTop w:val="0"/>
              <w:marBottom w:val="0"/>
              <w:divBdr>
                <w:top w:val="none" w:sz="0" w:space="0" w:color="auto"/>
                <w:left w:val="none" w:sz="0" w:space="0" w:color="auto"/>
                <w:bottom w:val="none" w:sz="0" w:space="0" w:color="auto"/>
                <w:right w:val="none" w:sz="0" w:space="0" w:color="auto"/>
              </w:divBdr>
            </w:div>
          </w:divsChild>
        </w:div>
        <w:div w:id="1757510206">
          <w:marLeft w:val="0"/>
          <w:marRight w:val="0"/>
          <w:marTop w:val="0"/>
          <w:marBottom w:val="0"/>
          <w:divBdr>
            <w:top w:val="none" w:sz="0" w:space="0" w:color="auto"/>
            <w:left w:val="none" w:sz="0" w:space="0" w:color="auto"/>
            <w:bottom w:val="none" w:sz="0" w:space="0" w:color="auto"/>
            <w:right w:val="none" w:sz="0" w:space="0" w:color="auto"/>
          </w:divBdr>
          <w:divsChild>
            <w:div w:id="1273365937">
              <w:marLeft w:val="0"/>
              <w:marRight w:val="0"/>
              <w:marTop w:val="0"/>
              <w:marBottom w:val="0"/>
              <w:divBdr>
                <w:top w:val="none" w:sz="0" w:space="0" w:color="auto"/>
                <w:left w:val="none" w:sz="0" w:space="0" w:color="auto"/>
                <w:bottom w:val="none" w:sz="0" w:space="0" w:color="auto"/>
                <w:right w:val="none" w:sz="0" w:space="0" w:color="auto"/>
              </w:divBdr>
            </w:div>
          </w:divsChild>
        </w:div>
        <w:div w:id="1768697448">
          <w:marLeft w:val="0"/>
          <w:marRight w:val="0"/>
          <w:marTop w:val="0"/>
          <w:marBottom w:val="0"/>
          <w:divBdr>
            <w:top w:val="none" w:sz="0" w:space="0" w:color="auto"/>
            <w:left w:val="none" w:sz="0" w:space="0" w:color="auto"/>
            <w:bottom w:val="none" w:sz="0" w:space="0" w:color="auto"/>
            <w:right w:val="none" w:sz="0" w:space="0" w:color="auto"/>
          </w:divBdr>
          <w:divsChild>
            <w:div w:id="1335188429">
              <w:marLeft w:val="0"/>
              <w:marRight w:val="0"/>
              <w:marTop w:val="0"/>
              <w:marBottom w:val="0"/>
              <w:divBdr>
                <w:top w:val="none" w:sz="0" w:space="0" w:color="auto"/>
                <w:left w:val="none" w:sz="0" w:space="0" w:color="auto"/>
                <w:bottom w:val="none" w:sz="0" w:space="0" w:color="auto"/>
                <w:right w:val="none" w:sz="0" w:space="0" w:color="auto"/>
              </w:divBdr>
            </w:div>
          </w:divsChild>
        </w:div>
        <w:div w:id="1778789267">
          <w:marLeft w:val="0"/>
          <w:marRight w:val="0"/>
          <w:marTop w:val="0"/>
          <w:marBottom w:val="0"/>
          <w:divBdr>
            <w:top w:val="none" w:sz="0" w:space="0" w:color="auto"/>
            <w:left w:val="none" w:sz="0" w:space="0" w:color="auto"/>
            <w:bottom w:val="none" w:sz="0" w:space="0" w:color="auto"/>
            <w:right w:val="none" w:sz="0" w:space="0" w:color="auto"/>
          </w:divBdr>
          <w:divsChild>
            <w:div w:id="158077779">
              <w:marLeft w:val="0"/>
              <w:marRight w:val="0"/>
              <w:marTop w:val="0"/>
              <w:marBottom w:val="0"/>
              <w:divBdr>
                <w:top w:val="none" w:sz="0" w:space="0" w:color="auto"/>
                <w:left w:val="none" w:sz="0" w:space="0" w:color="auto"/>
                <w:bottom w:val="none" w:sz="0" w:space="0" w:color="auto"/>
                <w:right w:val="none" w:sz="0" w:space="0" w:color="auto"/>
              </w:divBdr>
            </w:div>
          </w:divsChild>
        </w:div>
        <w:div w:id="1788739754">
          <w:marLeft w:val="0"/>
          <w:marRight w:val="0"/>
          <w:marTop w:val="0"/>
          <w:marBottom w:val="0"/>
          <w:divBdr>
            <w:top w:val="none" w:sz="0" w:space="0" w:color="auto"/>
            <w:left w:val="none" w:sz="0" w:space="0" w:color="auto"/>
            <w:bottom w:val="none" w:sz="0" w:space="0" w:color="auto"/>
            <w:right w:val="none" w:sz="0" w:space="0" w:color="auto"/>
          </w:divBdr>
          <w:divsChild>
            <w:div w:id="408237586">
              <w:marLeft w:val="0"/>
              <w:marRight w:val="0"/>
              <w:marTop w:val="0"/>
              <w:marBottom w:val="0"/>
              <w:divBdr>
                <w:top w:val="none" w:sz="0" w:space="0" w:color="auto"/>
                <w:left w:val="none" w:sz="0" w:space="0" w:color="auto"/>
                <w:bottom w:val="none" w:sz="0" w:space="0" w:color="auto"/>
                <w:right w:val="none" w:sz="0" w:space="0" w:color="auto"/>
              </w:divBdr>
            </w:div>
          </w:divsChild>
        </w:div>
        <w:div w:id="1814830140">
          <w:marLeft w:val="0"/>
          <w:marRight w:val="0"/>
          <w:marTop w:val="0"/>
          <w:marBottom w:val="0"/>
          <w:divBdr>
            <w:top w:val="none" w:sz="0" w:space="0" w:color="auto"/>
            <w:left w:val="none" w:sz="0" w:space="0" w:color="auto"/>
            <w:bottom w:val="none" w:sz="0" w:space="0" w:color="auto"/>
            <w:right w:val="none" w:sz="0" w:space="0" w:color="auto"/>
          </w:divBdr>
          <w:divsChild>
            <w:div w:id="287667161">
              <w:marLeft w:val="0"/>
              <w:marRight w:val="0"/>
              <w:marTop w:val="0"/>
              <w:marBottom w:val="0"/>
              <w:divBdr>
                <w:top w:val="none" w:sz="0" w:space="0" w:color="auto"/>
                <w:left w:val="none" w:sz="0" w:space="0" w:color="auto"/>
                <w:bottom w:val="none" w:sz="0" w:space="0" w:color="auto"/>
                <w:right w:val="none" w:sz="0" w:space="0" w:color="auto"/>
              </w:divBdr>
            </w:div>
          </w:divsChild>
        </w:div>
        <w:div w:id="1842115829">
          <w:marLeft w:val="0"/>
          <w:marRight w:val="0"/>
          <w:marTop w:val="0"/>
          <w:marBottom w:val="0"/>
          <w:divBdr>
            <w:top w:val="none" w:sz="0" w:space="0" w:color="auto"/>
            <w:left w:val="none" w:sz="0" w:space="0" w:color="auto"/>
            <w:bottom w:val="none" w:sz="0" w:space="0" w:color="auto"/>
            <w:right w:val="none" w:sz="0" w:space="0" w:color="auto"/>
          </w:divBdr>
          <w:divsChild>
            <w:div w:id="1495490576">
              <w:marLeft w:val="0"/>
              <w:marRight w:val="0"/>
              <w:marTop w:val="0"/>
              <w:marBottom w:val="0"/>
              <w:divBdr>
                <w:top w:val="none" w:sz="0" w:space="0" w:color="auto"/>
                <w:left w:val="none" w:sz="0" w:space="0" w:color="auto"/>
                <w:bottom w:val="none" w:sz="0" w:space="0" w:color="auto"/>
                <w:right w:val="none" w:sz="0" w:space="0" w:color="auto"/>
              </w:divBdr>
            </w:div>
          </w:divsChild>
        </w:div>
        <w:div w:id="1847598129">
          <w:marLeft w:val="0"/>
          <w:marRight w:val="0"/>
          <w:marTop w:val="0"/>
          <w:marBottom w:val="0"/>
          <w:divBdr>
            <w:top w:val="none" w:sz="0" w:space="0" w:color="auto"/>
            <w:left w:val="none" w:sz="0" w:space="0" w:color="auto"/>
            <w:bottom w:val="none" w:sz="0" w:space="0" w:color="auto"/>
            <w:right w:val="none" w:sz="0" w:space="0" w:color="auto"/>
          </w:divBdr>
          <w:divsChild>
            <w:div w:id="1287815156">
              <w:marLeft w:val="0"/>
              <w:marRight w:val="0"/>
              <w:marTop w:val="0"/>
              <w:marBottom w:val="0"/>
              <w:divBdr>
                <w:top w:val="none" w:sz="0" w:space="0" w:color="auto"/>
                <w:left w:val="none" w:sz="0" w:space="0" w:color="auto"/>
                <w:bottom w:val="none" w:sz="0" w:space="0" w:color="auto"/>
                <w:right w:val="none" w:sz="0" w:space="0" w:color="auto"/>
              </w:divBdr>
            </w:div>
          </w:divsChild>
        </w:div>
        <w:div w:id="1857040167">
          <w:marLeft w:val="0"/>
          <w:marRight w:val="0"/>
          <w:marTop w:val="0"/>
          <w:marBottom w:val="0"/>
          <w:divBdr>
            <w:top w:val="none" w:sz="0" w:space="0" w:color="auto"/>
            <w:left w:val="none" w:sz="0" w:space="0" w:color="auto"/>
            <w:bottom w:val="none" w:sz="0" w:space="0" w:color="auto"/>
            <w:right w:val="none" w:sz="0" w:space="0" w:color="auto"/>
          </w:divBdr>
          <w:divsChild>
            <w:div w:id="1884246742">
              <w:marLeft w:val="0"/>
              <w:marRight w:val="0"/>
              <w:marTop w:val="0"/>
              <w:marBottom w:val="0"/>
              <w:divBdr>
                <w:top w:val="none" w:sz="0" w:space="0" w:color="auto"/>
                <w:left w:val="none" w:sz="0" w:space="0" w:color="auto"/>
                <w:bottom w:val="none" w:sz="0" w:space="0" w:color="auto"/>
                <w:right w:val="none" w:sz="0" w:space="0" w:color="auto"/>
              </w:divBdr>
            </w:div>
          </w:divsChild>
        </w:div>
        <w:div w:id="1857621661">
          <w:marLeft w:val="0"/>
          <w:marRight w:val="0"/>
          <w:marTop w:val="0"/>
          <w:marBottom w:val="0"/>
          <w:divBdr>
            <w:top w:val="none" w:sz="0" w:space="0" w:color="auto"/>
            <w:left w:val="none" w:sz="0" w:space="0" w:color="auto"/>
            <w:bottom w:val="none" w:sz="0" w:space="0" w:color="auto"/>
            <w:right w:val="none" w:sz="0" w:space="0" w:color="auto"/>
          </w:divBdr>
          <w:divsChild>
            <w:div w:id="652106544">
              <w:marLeft w:val="0"/>
              <w:marRight w:val="0"/>
              <w:marTop w:val="0"/>
              <w:marBottom w:val="0"/>
              <w:divBdr>
                <w:top w:val="none" w:sz="0" w:space="0" w:color="auto"/>
                <w:left w:val="none" w:sz="0" w:space="0" w:color="auto"/>
                <w:bottom w:val="none" w:sz="0" w:space="0" w:color="auto"/>
                <w:right w:val="none" w:sz="0" w:space="0" w:color="auto"/>
              </w:divBdr>
            </w:div>
          </w:divsChild>
        </w:div>
        <w:div w:id="1858425088">
          <w:marLeft w:val="0"/>
          <w:marRight w:val="0"/>
          <w:marTop w:val="0"/>
          <w:marBottom w:val="0"/>
          <w:divBdr>
            <w:top w:val="none" w:sz="0" w:space="0" w:color="auto"/>
            <w:left w:val="none" w:sz="0" w:space="0" w:color="auto"/>
            <w:bottom w:val="none" w:sz="0" w:space="0" w:color="auto"/>
            <w:right w:val="none" w:sz="0" w:space="0" w:color="auto"/>
          </w:divBdr>
          <w:divsChild>
            <w:div w:id="1940258825">
              <w:marLeft w:val="0"/>
              <w:marRight w:val="0"/>
              <w:marTop w:val="0"/>
              <w:marBottom w:val="0"/>
              <w:divBdr>
                <w:top w:val="none" w:sz="0" w:space="0" w:color="auto"/>
                <w:left w:val="none" w:sz="0" w:space="0" w:color="auto"/>
                <w:bottom w:val="none" w:sz="0" w:space="0" w:color="auto"/>
                <w:right w:val="none" w:sz="0" w:space="0" w:color="auto"/>
              </w:divBdr>
            </w:div>
          </w:divsChild>
        </w:div>
        <w:div w:id="1862359785">
          <w:marLeft w:val="0"/>
          <w:marRight w:val="0"/>
          <w:marTop w:val="0"/>
          <w:marBottom w:val="0"/>
          <w:divBdr>
            <w:top w:val="none" w:sz="0" w:space="0" w:color="auto"/>
            <w:left w:val="none" w:sz="0" w:space="0" w:color="auto"/>
            <w:bottom w:val="none" w:sz="0" w:space="0" w:color="auto"/>
            <w:right w:val="none" w:sz="0" w:space="0" w:color="auto"/>
          </w:divBdr>
          <w:divsChild>
            <w:div w:id="1627925270">
              <w:marLeft w:val="0"/>
              <w:marRight w:val="0"/>
              <w:marTop w:val="0"/>
              <w:marBottom w:val="0"/>
              <w:divBdr>
                <w:top w:val="none" w:sz="0" w:space="0" w:color="auto"/>
                <w:left w:val="none" w:sz="0" w:space="0" w:color="auto"/>
                <w:bottom w:val="none" w:sz="0" w:space="0" w:color="auto"/>
                <w:right w:val="none" w:sz="0" w:space="0" w:color="auto"/>
              </w:divBdr>
            </w:div>
          </w:divsChild>
        </w:div>
        <w:div w:id="1879734770">
          <w:marLeft w:val="0"/>
          <w:marRight w:val="0"/>
          <w:marTop w:val="0"/>
          <w:marBottom w:val="0"/>
          <w:divBdr>
            <w:top w:val="none" w:sz="0" w:space="0" w:color="auto"/>
            <w:left w:val="none" w:sz="0" w:space="0" w:color="auto"/>
            <w:bottom w:val="none" w:sz="0" w:space="0" w:color="auto"/>
            <w:right w:val="none" w:sz="0" w:space="0" w:color="auto"/>
          </w:divBdr>
          <w:divsChild>
            <w:div w:id="2034186433">
              <w:marLeft w:val="0"/>
              <w:marRight w:val="0"/>
              <w:marTop w:val="0"/>
              <w:marBottom w:val="0"/>
              <w:divBdr>
                <w:top w:val="none" w:sz="0" w:space="0" w:color="auto"/>
                <w:left w:val="none" w:sz="0" w:space="0" w:color="auto"/>
                <w:bottom w:val="none" w:sz="0" w:space="0" w:color="auto"/>
                <w:right w:val="none" w:sz="0" w:space="0" w:color="auto"/>
              </w:divBdr>
            </w:div>
          </w:divsChild>
        </w:div>
        <w:div w:id="1892185993">
          <w:marLeft w:val="0"/>
          <w:marRight w:val="0"/>
          <w:marTop w:val="0"/>
          <w:marBottom w:val="0"/>
          <w:divBdr>
            <w:top w:val="none" w:sz="0" w:space="0" w:color="auto"/>
            <w:left w:val="none" w:sz="0" w:space="0" w:color="auto"/>
            <w:bottom w:val="none" w:sz="0" w:space="0" w:color="auto"/>
            <w:right w:val="none" w:sz="0" w:space="0" w:color="auto"/>
          </w:divBdr>
          <w:divsChild>
            <w:div w:id="1656105299">
              <w:marLeft w:val="0"/>
              <w:marRight w:val="0"/>
              <w:marTop w:val="0"/>
              <w:marBottom w:val="0"/>
              <w:divBdr>
                <w:top w:val="none" w:sz="0" w:space="0" w:color="auto"/>
                <w:left w:val="none" w:sz="0" w:space="0" w:color="auto"/>
                <w:bottom w:val="none" w:sz="0" w:space="0" w:color="auto"/>
                <w:right w:val="none" w:sz="0" w:space="0" w:color="auto"/>
              </w:divBdr>
            </w:div>
          </w:divsChild>
        </w:div>
        <w:div w:id="1893881625">
          <w:marLeft w:val="0"/>
          <w:marRight w:val="0"/>
          <w:marTop w:val="0"/>
          <w:marBottom w:val="0"/>
          <w:divBdr>
            <w:top w:val="none" w:sz="0" w:space="0" w:color="auto"/>
            <w:left w:val="none" w:sz="0" w:space="0" w:color="auto"/>
            <w:bottom w:val="none" w:sz="0" w:space="0" w:color="auto"/>
            <w:right w:val="none" w:sz="0" w:space="0" w:color="auto"/>
          </w:divBdr>
          <w:divsChild>
            <w:div w:id="232005530">
              <w:marLeft w:val="0"/>
              <w:marRight w:val="0"/>
              <w:marTop w:val="0"/>
              <w:marBottom w:val="0"/>
              <w:divBdr>
                <w:top w:val="none" w:sz="0" w:space="0" w:color="auto"/>
                <w:left w:val="none" w:sz="0" w:space="0" w:color="auto"/>
                <w:bottom w:val="none" w:sz="0" w:space="0" w:color="auto"/>
                <w:right w:val="none" w:sz="0" w:space="0" w:color="auto"/>
              </w:divBdr>
            </w:div>
          </w:divsChild>
        </w:div>
        <w:div w:id="1919173232">
          <w:marLeft w:val="0"/>
          <w:marRight w:val="0"/>
          <w:marTop w:val="0"/>
          <w:marBottom w:val="0"/>
          <w:divBdr>
            <w:top w:val="none" w:sz="0" w:space="0" w:color="auto"/>
            <w:left w:val="none" w:sz="0" w:space="0" w:color="auto"/>
            <w:bottom w:val="none" w:sz="0" w:space="0" w:color="auto"/>
            <w:right w:val="none" w:sz="0" w:space="0" w:color="auto"/>
          </w:divBdr>
          <w:divsChild>
            <w:div w:id="1301380945">
              <w:marLeft w:val="0"/>
              <w:marRight w:val="0"/>
              <w:marTop w:val="0"/>
              <w:marBottom w:val="0"/>
              <w:divBdr>
                <w:top w:val="none" w:sz="0" w:space="0" w:color="auto"/>
                <w:left w:val="none" w:sz="0" w:space="0" w:color="auto"/>
                <w:bottom w:val="none" w:sz="0" w:space="0" w:color="auto"/>
                <w:right w:val="none" w:sz="0" w:space="0" w:color="auto"/>
              </w:divBdr>
            </w:div>
          </w:divsChild>
        </w:div>
        <w:div w:id="1927417284">
          <w:marLeft w:val="0"/>
          <w:marRight w:val="0"/>
          <w:marTop w:val="0"/>
          <w:marBottom w:val="0"/>
          <w:divBdr>
            <w:top w:val="none" w:sz="0" w:space="0" w:color="auto"/>
            <w:left w:val="none" w:sz="0" w:space="0" w:color="auto"/>
            <w:bottom w:val="none" w:sz="0" w:space="0" w:color="auto"/>
            <w:right w:val="none" w:sz="0" w:space="0" w:color="auto"/>
          </w:divBdr>
          <w:divsChild>
            <w:div w:id="2131389771">
              <w:marLeft w:val="0"/>
              <w:marRight w:val="0"/>
              <w:marTop w:val="0"/>
              <w:marBottom w:val="0"/>
              <w:divBdr>
                <w:top w:val="none" w:sz="0" w:space="0" w:color="auto"/>
                <w:left w:val="none" w:sz="0" w:space="0" w:color="auto"/>
                <w:bottom w:val="none" w:sz="0" w:space="0" w:color="auto"/>
                <w:right w:val="none" w:sz="0" w:space="0" w:color="auto"/>
              </w:divBdr>
            </w:div>
          </w:divsChild>
        </w:div>
        <w:div w:id="1928345758">
          <w:marLeft w:val="0"/>
          <w:marRight w:val="0"/>
          <w:marTop w:val="0"/>
          <w:marBottom w:val="0"/>
          <w:divBdr>
            <w:top w:val="none" w:sz="0" w:space="0" w:color="auto"/>
            <w:left w:val="none" w:sz="0" w:space="0" w:color="auto"/>
            <w:bottom w:val="none" w:sz="0" w:space="0" w:color="auto"/>
            <w:right w:val="none" w:sz="0" w:space="0" w:color="auto"/>
          </w:divBdr>
          <w:divsChild>
            <w:div w:id="1101729796">
              <w:marLeft w:val="0"/>
              <w:marRight w:val="0"/>
              <w:marTop w:val="0"/>
              <w:marBottom w:val="0"/>
              <w:divBdr>
                <w:top w:val="none" w:sz="0" w:space="0" w:color="auto"/>
                <w:left w:val="none" w:sz="0" w:space="0" w:color="auto"/>
                <w:bottom w:val="none" w:sz="0" w:space="0" w:color="auto"/>
                <w:right w:val="none" w:sz="0" w:space="0" w:color="auto"/>
              </w:divBdr>
            </w:div>
          </w:divsChild>
        </w:div>
        <w:div w:id="1947348806">
          <w:marLeft w:val="0"/>
          <w:marRight w:val="0"/>
          <w:marTop w:val="0"/>
          <w:marBottom w:val="0"/>
          <w:divBdr>
            <w:top w:val="none" w:sz="0" w:space="0" w:color="auto"/>
            <w:left w:val="none" w:sz="0" w:space="0" w:color="auto"/>
            <w:bottom w:val="none" w:sz="0" w:space="0" w:color="auto"/>
            <w:right w:val="none" w:sz="0" w:space="0" w:color="auto"/>
          </w:divBdr>
          <w:divsChild>
            <w:div w:id="886650683">
              <w:marLeft w:val="0"/>
              <w:marRight w:val="0"/>
              <w:marTop w:val="0"/>
              <w:marBottom w:val="0"/>
              <w:divBdr>
                <w:top w:val="none" w:sz="0" w:space="0" w:color="auto"/>
                <w:left w:val="none" w:sz="0" w:space="0" w:color="auto"/>
                <w:bottom w:val="none" w:sz="0" w:space="0" w:color="auto"/>
                <w:right w:val="none" w:sz="0" w:space="0" w:color="auto"/>
              </w:divBdr>
            </w:div>
          </w:divsChild>
        </w:div>
        <w:div w:id="1948921634">
          <w:marLeft w:val="0"/>
          <w:marRight w:val="0"/>
          <w:marTop w:val="0"/>
          <w:marBottom w:val="0"/>
          <w:divBdr>
            <w:top w:val="none" w:sz="0" w:space="0" w:color="auto"/>
            <w:left w:val="none" w:sz="0" w:space="0" w:color="auto"/>
            <w:bottom w:val="none" w:sz="0" w:space="0" w:color="auto"/>
            <w:right w:val="none" w:sz="0" w:space="0" w:color="auto"/>
          </w:divBdr>
          <w:divsChild>
            <w:div w:id="1652755196">
              <w:marLeft w:val="0"/>
              <w:marRight w:val="0"/>
              <w:marTop w:val="0"/>
              <w:marBottom w:val="0"/>
              <w:divBdr>
                <w:top w:val="none" w:sz="0" w:space="0" w:color="auto"/>
                <w:left w:val="none" w:sz="0" w:space="0" w:color="auto"/>
                <w:bottom w:val="none" w:sz="0" w:space="0" w:color="auto"/>
                <w:right w:val="none" w:sz="0" w:space="0" w:color="auto"/>
              </w:divBdr>
            </w:div>
          </w:divsChild>
        </w:div>
        <w:div w:id="1951468770">
          <w:marLeft w:val="0"/>
          <w:marRight w:val="0"/>
          <w:marTop w:val="0"/>
          <w:marBottom w:val="0"/>
          <w:divBdr>
            <w:top w:val="none" w:sz="0" w:space="0" w:color="auto"/>
            <w:left w:val="none" w:sz="0" w:space="0" w:color="auto"/>
            <w:bottom w:val="none" w:sz="0" w:space="0" w:color="auto"/>
            <w:right w:val="none" w:sz="0" w:space="0" w:color="auto"/>
          </w:divBdr>
          <w:divsChild>
            <w:div w:id="804198461">
              <w:marLeft w:val="0"/>
              <w:marRight w:val="0"/>
              <w:marTop w:val="0"/>
              <w:marBottom w:val="0"/>
              <w:divBdr>
                <w:top w:val="none" w:sz="0" w:space="0" w:color="auto"/>
                <w:left w:val="none" w:sz="0" w:space="0" w:color="auto"/>
                <w:bottom w:val="none" w:sz="0" w:space="0" w:color="auto"/>
                <w:right w:val="none" w:sz="0" w:space="0" w:color="auto"/>
              </w:divBdr>
            </w:div>
          </w:divsChild>
        </w:div>
        <w:div w:id="1961910785">
          <w:marLeft w:val="0"/>
          <w:marRight w:val="0"/>
          <w:marTop w:val="0"/>
          <w:marBottom w:val="0"/>
          <w:divBdr>
            <w:top w:val="none" w:sz="0" w:space="0" w:color="auto"/>
            <w:left w:val="none" w:sz="0" w:space="0" w:color="auto"/>
            <w:bottom w:val="none" w:sz="0" w:space="0" w:color="auto"/>
            <w:right w:val="none" w:sz="0" w:space="0" w:color="auto"/>
          </w:divBdr>
          <w:divsChild>
            <w:div w:id="2025283270">
              <w:marLeft w:val="0"/>
              <w:marRight w:val="0"/>
              <w:marTop w:val="0"/>
              <w:marBottom w:val="0"/>
              <w:divBdr>
                <w:top w:val="none" w:sz="0" w:space="0" w:color="auto"/>
                <w:left w:val="none" w:sz="0" w:space="0" w:color="auto"/>
                <w:bottom w:val="none" w:sz="0" w:space="0" w:color="auto"/>
                <w:right w:val="none" w:sz="0" w:space="0" w:color="auto"/>
              </w:divBdr>
            </w:div>
          </w:divsChild>
        </w:div>
        <w:div w:id="1968506248">
          <w:marLeft w:val="0"/>
          <w:marRight w:val="0"/>
          <w:marTop w:val="0"/>
          <w:marBottom w:val="0"/>
          <w:divBdr>
            <w:top w:val="none" w:sz="0" w:space="0" w:color="auto"/>
            <w:left w:val="none" w:sz="0" w:space="0" w:color="auto"/>
            <w:bottom w:val="none" w:sz="0" w:space="0" w:color="auto"/>
            <w:right w:val="none" w:sz="0" w:space="0" w:color="auto"/>
          </w:divBdr>
          <w:divsChild>
            <w:div w:id="521676152">
              <w:marLeft w:val="0"/>
              <w:marRight w:val="0"/>
              <w:marTop w:val="0"/>
              <w:marBottom w:val="0"/>
              <w:divBdr>
                <w:top w:val="none" w:sz="0" w:space="0" w:color="auto"/>
                <w:left w:val="none" w:sz="0" w:space="0" w:color="auto"/>
                <w:bottom w:val="none" w:sz="0" w:space="0" w:color="auto"/>
                <w:right w:val="none" w:sz="0" w:space="0" w:color="auto"/>
              </w:divBdr>
            </w:div>
          </w:divsChild>
        </w:div>
        <w:div w:id="1990862672">
          <w:marLeft w:val="0"/>
          <w:marRight w:val="0"/>
          <w:marTop w:val="0"/>
          <w:marBottom w:val="0"/>
          <w:divBdr>
            <w:top w:val="none" w:sz="0" w:space="0" w:color="auto"/>
            <w:left w:val="none" w:sz="0" w:space="0" w:color="auto"/>
            <w:bottom w:val="none" w:sz="0" w:space="0" w:color="auto"/>
            <w:right w:val="none" w:sz="0" w:space="0" w:color="auto"/>
          </w:divBdr>
          <w:divsChild>
            <w:div w:id="1688292704">
              <w:marLeft w:val="0"/>
              <w:marRight w:val="0"/>
              <w:marTop w:val="0"/>
              <w:marBottom w:val="0"/>
              <w:divBdr>
                <w:top w:val="none" w:sz="0" w:space="0" w:color="auto"/>
                <w:left w:val="none" w:sz="0" w:space="0" w:color="auto"/>
                <w:bottom w:val="none" w:sz="0" w:space="0" w:color="auto"/>
                <w:right w:val="none" w:sz="0" w:space="0" w:color="auto"/>
              </w:divBdr>
            </w:div>
          </w:divsChild>
        </w:div>
        <w:div w:id="2009138027">
          <w:marLeft w:val="0"/>
          <w:marRight w:val="0"/>
          <w:marTop w:val="0"/>
          <w:marBottom w:val="0"/>
          <w:divBdr>
            <w:top w:val="none" w:sz="0" w:space="0" w:color="auto"/>
            <w:left w:val="none" w:sz="0" w:space="0" w:color="auto"/>
            <w:bottom w:val="none" w:sz="0" w:space="0" w:color="auto"/>
            <w:right w:val="none" w:sz="0" w:space="0" w:color="auto"/>
          </w:divBdr>
          <w:divsChild>
            <w:div w:id="1984001415">
              <w:marLeft w:val="0"/>
              <w:marRight w:val="0"/>
              <w:marTop w:val="0"/>
              <w:marBottom w:val="0"/>
              <w:divBdr>
                <w:top w:val="none" w:sz="0" w:space="0" w:color="auto"/>
                <w:left w:val="none" w:sz="0" w:space="0" w:color="auto"/>
                <w:bottom w:val="none" w:sz="0" w:space="0" w:color="auto"/>
                <w:right w:val="none" w:sz="0" w:space="0" w:color="auto"/>
              </w:divBdr>
            </w:div>
          </w:divsChild>
        </w:div>
        <w:div w:id="2017267636">
          <w:marLeft w:val="0"/>
          <w:marRight w:val="0"/>
          <w:marTop w:val="0"/>
          <w:marBottom w:val="0"/>
          <w:divBdr>
            <w:top w:val="none" w:sz="0" w:space="0" w:color="auto"/>
            <w:left w:val="none" w:sz="0" w:space="0" w:color="auto"/>
            <w:bottom w:val="none" w:sz="0" w:space="0" w:color="auto"/>
            <w:right w:val="none" w:sz="0" w:space="0" w:color="auto"/>
          </w:divBdr>
          <w:divsChild>
            <w:div w:id="1319191980">
              <w:marLeft w:val="0"/>
              <w:marRight w:val="0"/>
              <w:marTop w:val="0"/>
              <w:marBottom w:val="0"/>
              <w:divBdr>
                <w:top w:val="none" w:sz="0" w:space="0" w:color="auto"/>
                <w:left w:val="none" w:sz="0" w:space="0" w:color="auto"/>
                <w:bottom w:val="none" w:sz="0" w:space="0" w:color="auto"/>
                <w:right w:val="none" w:sz="0" w:space="0" w:color="auto"/>
              </w:divBdr>
            </w:div>
          </w:divsChild>
        </w:div>
        <w:div w:id="2018968919">
          <w:marLeft w:val="0"/>
          <w:marRight w:val="0"/>
          <w:marTop w:val="0"/>
          <w:marBottom w:val="0"/>
          <w:divBdr>
            <w:top w:val="none" w:sz="0" w:space="0" w:color="auto"/>
            <w:left w:val="none" w:sz="0" w:space="0" w:color="auto"/>
            <w:bottom w:val="none" w:sz="0" w:space="0" w:color="auto"/>
            <w:right w:val="none" w:sz="0" w:space="0" w:color="auto"/>
          </w:divBdr>
          <w:divsChild>
            <w:div w:id="575674506">
              <w:marLeft w:val="0"/>
              <w:marRight w:val="0"/>
              <w:marTop w:val="0"/>
              <w:marBottom w:val="0"/>
              <w:divBdr>
                <w:top w:val="none" w:sz="0" w:space="0" w:color="auto"/>
                <w:left w:val="none" w:sz="0" w:space="0" w:color="auto"/>
                <w:bottom w:val="none" w:sz="0" w:space="0" w:color="auto"/>
                <w:right w:val="none" w:sz="0" w:space="0" w:color="auto"/>
              </w:divBdr>
            </w:div>
          </w:divsChild>
        </w:div>
        <w:div w:id="2020883221">
          <w:marLeft w:val="0"/>
          <w:marRight w:val="0"/>
          <w:marTop w:val="0"/>
          <w:marBottom w:val="0"/>
          <w:divBdr>
            <w:top w:val="none" w:sz="0" w:space="0" w:color="auto"/>
            <w:left w:val="none" w:sz="0" w:space="0" w:color="auto"/>
            <w:bottom w:val="none" w:sz="0" w:space="0" w:color="auto"/>
            <w:right w:val="none" w:sz="0" w:space="0" w:color="auto"/>
          </w:divBdr>
          <w:divsChild>
            <w:div w:id="1676953598">
              <w:marLeft w:val="0"/>
              <w:marRight w:val="0"/>
              <w:marTop w:val="0"/>
              <w:marBottom w:val="0"/>
              <w:divBdr>
                <w:top w:val="none" w:sz="0" w:space="0" w:color="auto"/>
                <w:left w:val="none" w:sz="0" w:space="0" w:color="auto"/>
                <w:bottom w:val="none" w:sz="0" w:space="0" w:color="auto"/>
                <w:right w:val="none" w:sz="0" w:space="0" w:color="auto"/>
              </w:divBdr>
            </w:div>
          </w:divsChild>
        </w:div>
        <w:div w:id="2027897689">
          <w:marLeft w:val="0"/>
          <w:marRight w:val="0"/>
          <w:marTop w:val="0"/>
          <w:marBottom w:val="0"/>
          <w:divBdr>
            <w:top w:val="none" w:sz="0" w:space="0" w:color="auto"/>
            <w:left w:val="none" w:sz="0" w:space="0" w:color="auto"/>
            <w:bottom w:val="none" w:sz="0" w:space="0" w:color="auto"/>
            <w:right w:val="none" w:sz="0" w:space="0" w:color="auto"/>
          </w:divBdr>
          <w:divsChild>
            <w:div w:id="1114713534">
              <w:marLeft w:val="0"/>
              <w:marRight w:val="0"/>
              <w:marTop w:val="0"/>
              <w:marBottom w:val="0"/>
              <w:divBdr>
                <w:top w:val="none" w:sz="0" w:space="0" w:color="auto"/>
                <w:left w:val="none" w:sz="0" w:space="0" w:color="auto"/>
                <w:bottom w:val="none" w:sz="0" w:space="0" w:color="auto"/>
                <w:right w:val="none" w:sz="0" w:space="0" w:color="auto"/>
              </w:divBdr>
            </w:div>
          </w:divsChild>
        </w:div>
        <w:div w:id="2029259659">
          <w:marLeft w:val="0"/>
          <w:marRight w:val="0"/>
          <w:marTop w:val="0"/>
          <w:marBottom w:val="0"/>
          <w:divBdr>
            <w:top w:val="none" w:sz="0" w:space="0" w:color="auto"/>
            <w:left w:val="none" w:sz="0" w:space="0" w:color="auto"/>
            <w:bottom w:val="none" w:sz="0" w:space="0" w:color="auto"/>
            <w:right w:val="none" w:sz="0" w:space="0" w:color="auto"/>
          </w:divBdr>
          <w:divsChild>
            <w:div w:id="1364285683">
              <w:marLeft w:val="0"/>
              <w:marRight w:val="0"/>
              <w:marTop w:val="0"/>
              <w:marBottom w:val="0"/>
              <w:divBdr>
                <w:top w:val="none" w:sz="0" w:space="0" w:color="auto"/>
                <w:left w:val="none" w:sz="0" w:space="0" w:color="auto"/>
                <w:bottom w:val="none" w:sz="0" w:space="0" w:color="auto"/>
                <w:right w:val="none" w:sz="0" w:space="0" w:color="auto"/>
              </w:divBdr>
            </w:div>
          </w:divsChild>
        </w:div>
        <w:div w:id="2034307617">
          <w:marLeft w:val="0"/>
          <w:marRight w:val="0"/>
          <w:marTop w:val="0"/>
          <w:marBottom w:val="0"/>
          <w:divBdr>
            <w:top w:val="none" w:sz="0" w:space="0" w:color="auto"/>
            <w:left w:val="none" w:sz="0" w:space="0" w:color="auto"/>
            <w:bottom w:val="none" w:sz="0" w:space="0" w:color="auto"/>
            <w:right w:val="none" w:sz="0" w:space="0" w:color="auto"/>
          </w:divBdr>
          <w:divsChild>
            <w:div w:id="69693521">
              <w:marLeft w:val="0"/>
              <w:marRight w:val="0"/>
              <w:marTop w:val="0"/>
              <w:marBottom w:val="0"/>
              <w:divBdr>
                <w:top w:val="none" w:sz="0" w:space="0" w:color="auto"/>
                <w:left w:val="none" w:sz="0" w:space="0" w:color="auto"/>
                <w:bottom w:val="none" w:sz="0" w:space="0" w:color="auto"/>
                <w:right w:val="none" w:sz="0" w:space="0" w:color="auto"/>
              </w:divBdr>
            </w:div>
          </w:divsChild>
        </w:div>
        <w:div w:id="2038043984">
          <w:marLeft w:val="0"/>
          <w:marRight w:val="0"/>
          <w:marTop w:val="0"/>
          <w:marBottom w:val="0"/>
          <w:divBdr>
            <w:top w:val="none" w:sz="0" w:space="0" w:color="auto"/>
            <w:left w:val="none" w:sz="0" w:space="0" w:color="auto"/>
            <w:bottom w:val="none" w:sz="0" w:space="0" w:color="auto"/>
            <w:right w:val="none" w:sz="0" w:space="0" w:color="auto"/>
          </w:divBdr>
          <w:divsChild>
            <w:div w:id="1299267732">
              <w:marLeft w:val="0"/>
              <w:marRight w:val="0"/>
              <w:marTop w:val="0"/>
              <w:marBottom w:val="0"/>
              <w:divBdr>
                <w:top w:val="none" w:sz="0" w:space="0" w:color="auto"/>
                <w:left w:val="none" w:sz="0" w:space="0" w:color="auto"/>
                <w:bottom w:val="none" w:sz="0" w:space="0" w:color="auto"/>
                <w:right w:val="none" w:sz="0" w:space="0" w:color="auto"/>
              </w:divBdr>
            </w:div>
          </w:divsChild>
        </w:div>
        <w:div w:id="2038776739">
          <w:marLeft w:val="0"/>
          <w:marRight w:val="0"/>
          <w:marTop w:val="0"/>
          <w:marBottom w:val="0"/>
          <w:divBdr>
            <w:top w:val="none" w:sz="0" w:space="0" w:color="auto"/>
            <w:left w:val="none" w:sz="0" w:space="0" w:color="auto"/>
            <w:bottom w:val="none" w:sz="0" w:space="0" w:color="auto"/>
            <w:right w:val="none" w:sz="0" w:space="0" w:color="auto"/>
          </w:divBdr>
          <w:divsChild>
            <w:div w:id="1672105542">
              <w:marLeft w:val="0"/>
              <w:marRight w:val="0"/>
              <w:marTop w:val="0"/>
              <w:marBottom w:val="0"/>
              <w:divBdr>
                <w:top w:val="none" w:sz="0" w:space="0" w:color="auto"/>
                <w:left w:val="none" w:sz="0" w:space="0" w:color="auto"/>
                <w:bottom w:val="none" w:sz="0" w:space="0" w:color="auto"/>
                <w:right w:val="none" w:sz="0" w:space="0" w:color="auto"/>
              </w:divBdr>
            </w:div>
          </w:divsChild>
        </w:div>
        <w:div w:id="2046104028">
          <w:marLeft w:val="0"/>
          <w:marRight w:val="0"/>
          <w:marTop w:val="0"/>
          <w:marBottom w:val="0"/>
          <w:divBdr>
            <w:top w:val="none" w:sz="0" w:space="0" w:color="auto"/>
            <w:left w:val="none" w:sz="0" w:space="0" w:color="auto"/>
            <w:bottom w:val="none" w:sz="0" w:space="0" w:color="auto"/>
            <w:right w:val="none" w:sz="0" w:space="0" w:color="auto"/>
          </w:divBdr>
          <w:divsChild>
            <w:div w:id="1262108946">
              <w:marLeft w:val="0"/>
              <w:marRight w:val="0"/>
              <w:marTop w:val="0"/>
              <w:marBottom w:val="0"/>
              <w:divBdr>
                <w:top w:val="none" w:sz="0" w:space="0" w:color="auto"/>
                <w:left w:val="none" w:sz="0" w:space="0" w:color="auto"/>
                <w:bottom w:val="none" w:sz="0" w:space="0" w:color="auto"/>
                <w:right w:val="none" w:sz="0" w:space="0" w:color="auto"/>
              </w:divBdr>
            </w:div>
          </w:divsChild>
        </w:div>
        <w:div w:id="2057578986">
          <w:marLeft w:val="0"/>
          <w:marRight w:val="0"/>
          <w:marTop w:val="0"/>
          <w:marBottom w:val="0"/>
          <w:divBdr>
            <w:top w:val="none" w:sz="0" w:space="0" w:color="auto"/>
            <w:left w:val="none" w:sz="0" w:space="0" w:color="auto"/>
            <w:bottom w:val="none" w:sz="0" w:space="0" w:color="auto"/>
            <w:right w:val="none" w:sz="0" w:space="0" w:color="auto"/>
          </w:divBdr>
          <w:divsChild>
            <w:div w:id="457840832">
              <w:marLeft w:val="0"/>
              <w:marRight w:val="0"/>
              <w:marTop w:val="0"/>
              <w:marBottom w:val="0"/>
              <w:divBdr>
                <w:top w:val="none" w:sz="0" w:space="0" w:color="auto"/>
                <w:left w:val="none" w:sz="0" w:space="0" w:color="auto"/>
                <w:bottom w:val="none" w:sz="0" w:space="0" w:color="auto"/>
                <w:right w:val="none" w:sz="0" w:space="0" w:color="auto"/>
              </w:divBdr>
            </w:div>
          </w:divsChild>
        </w:div>
        <w:div w:id="2059890702">
          <w:marLeft w:val="0"/>
          <w:marRight w:val="0"/>
          <w:marTop w:val="0"/>
          <w:marBottom w:val="0"/>
          <w:divBdr>
            <w:top w:val="none" w:sz="0" w:space="0" w:color="auto"/>
            <w:left w:val="none" w:sz="0" w:space="0" w:color="auto"/>
            <w:bottom w:val="none" w:sz="0" w:space="0" w:color="auto"/>
            <w:right w:val="none" w:sz="0" w:space="0" w:color="auto"/>
          </w:divBdr>
          <w:divsChild>
            <w:div w:id="796289828">
              <w:marLeft w:val="0"/>
              <w:marRight w:val="0"/>
              <w:marTop w:val="0"/>
              <w:marBottom w:val="0"/>
              <w:divBdr>
                <w:top w:val="none" w:sz="0" w:space="0" w:color="auto"/>
                <w:left w:val="none" w:sz="0" w:space="0" w:color="auto"/>
                <w:bottom w:val="none" w:sz="0" w:space="0" w:color="auto"/>
                <w:right w:val="none" w:sz="0" w:space="0" w:color="auto"/>
              </w:divBdr>
            </w:div>
          </w:divsChild>
        </w:div>
        <w:div w:id="2060856722">
          <w:marLeft w:val="0"/>
          <w:marRight w:val="0"/>
          <w:marTop w:val="0"/>
          <w:marBottom w:val="0"/>
          <w:divBdr>
            <w:top w:val="none" w:sz="0" w:space="0" w:color="auto"/>
            <w:left w:val="none" w:sz="0" w:space="0" w:color="auto"/>
            <w:bottom w:val="none" w:sz="0" w:space="0" w:color="auto"/>
            <w:right w:val="none" w:sz="0" w:space="0" w:color="auto"/>
          </w:divBdr>
          <w:divsChild>
            <w:div w:id="221869040">
              <w:marLeft w:val="0"/>
              <w:marRight w:val="0"/>
              <w:marTop w:val="0"/>
              <w:marBottom w:val="0"/>
              <w:divBdr>
                <w:top w:val="none" w:sz="0" w:space="0" w:color="auto"/>
                <w:left w:val="none" w:sz="0" w:space="0" w:color="auto"/>
                <w:bottom w:val="none" w:sz="0" w:space="0" w:color="auto"/>
                <w:right w:val="none" w:sz="0" w:space="0" w:color="auto"/>
              </w:divBdr>
            </w:div>
          </w:divsChild>
        </w:div>
        <w:div w:id="2068991724">
          <w:marLeft w:val="0"/>
          <w:marRight w:val="0"/>
          <w:marTop w:val="0"/>
          <w:marBottom w:val="0"/>
          <w:divBdr>
            <w:top w:val="none" w:sz="0" w:space="0" w:color="auto"/>
            <w:left w:val="none" w:sz="0" w:space="0" w:color="auto"/>
            <w:bottom w:val="none" w:sz="0" w:space="0" w:color="auto"/>
            <w:right w:val="none" w:sz="0" w:space="0" w:color="auto"/>
          </w:divBdr>
          <w:divsChild>
            <w:div w:id="1010255800">
              <w:marLeft w:val="0"/>
              <w:marRight w:val="0"/>
              <w:marTop w:val="0"/>
              <w:marBottom w:val="0"/>
              <w:divBdr>
                <w:top w:val="none" w:sz="0" w:space="0" w:color="auto"/>
                <w:left w:val="none" w:sz="0" w:space="0" w:color="auto"/>
                <w:bottom w:val="none" w:sz="0" w:space="0" w:color="auto"/>
                <w:right w:val="none" w:sz="0" w:space="0" w:color="auto"/>
              </w:divBdr>
            </w:div>
          </w:divsChild>
        </w:div>
        <w:div w:id="2078939141">
          <w:marLeft w:val="0"/>
          <w:marRight w:val="0"/>
          <w:marTop w:val="0"/>
          <w:marBottom w:val="0"/>
          <w:divBdr>
            <w:top w:val="none" w:sz="0" w:space="0" w:color="auto"/>
            <w:left w:val="none" w:sz="0" w:space="0" w:color="auto"/>
            <w:bottom w:val="none" w:sz="0" w:space="0" w:color="auto"/>
            <w:right w:val="none" w:sz="0" w:space="0" w:color="auto"/>
          </w:divBdr>
          <w:divsChild>
            <w:div w:id="1052658209">
              <w:marLeft w:val="0"/>
              <w:marRight w:val="0"/>
              <w:marTop w:val="0"/>
              <w:marBottom w:val="0"/>
              <w:divBdr>
                <w:top w:val="none" w:sz="0" w:space="0" w:color="auto"/>
                <w:left w:val="none" w:sz="0" w:space="0" w:color="auto"/>
                <w:bottom w:val="none" w:sz="0" w:space="0" w:color="auto"/>
                <w:right w:val="none" w:sz="0" w:space="0" w:color="auto"/>
              </w:divBdr>
            </w:div>
          </w:divsChild>
        </w:div>
        <w:div w:id="2087413734">
          <w:marLeft w:val="0"/>
          <w:marRight w:val="0"/>
          <w:marTop w:val="0"/>
          <w:marBottom w:val="0"/>
          <w:divBdr>
            <w:top w:val="none" w:sz="0" w:space="0" w:color="auto"/>
            <w:left w:val="none" w:sz="0" w:space="0" w:color="auto"/>
            <w:bottom w:val="none" w:sz="0" w:space="0" w:color="auto"/>
            <w:right w:val="none" w:sz="0" w:space="0" w:color="auto"/>
          </w:divBdr>
          <w:divsChild>
            <w:div w:id="153760932">
              <w:marLeft w:val="0"/>
              <w:marRight w:val="0"/>
              <w:marTop w:val="0"/>
              <w:marBottom w:val="0"/>
              <w:divBdr>
                <w:top w:val="none" w:sz="0" w:space="0" w:color="auto"/>
                <w:left w:val="none" w:sz="0" w:space="0" w:color="auto"/>
                <w:bottom w:val="none" w:sz="0" w:space="0" w:color="auto"/>
                <w:right w:val="none" w:sz="0" w:space="0" w:color="auto"/>
              </w:divBdr>
            </w:div>
          </w:divsChild>
        </w:div>
        <w:div w:id="2100246015">
          <w:marLeft w:val="0"/>
          <w:marRight w:val="0"/>
          <w:marTop w:val="0"/>
          <w:marBottom w:val="0"/>
          <w:divBdr>
            <w:top w:val="none" w:sz="0" w:space="0" w:color="auto"/>
            <w:left w:val="none" w:sz="0" w:space="0" w:color="auto"/>
            <w:bottom w:val="none" w:sz="0" w:space="0" w:color="auto"/>
            <w:right w:val="none" w:sz="0" w:space="0" w:color="auto"/>
          </w:divBdr>
          <w:divsChild>
            <w:div w:id="1801801406">
              <w:marLeft w:val="0"/>
              <w:marRight w:val="0"/>
              <w:marTop w:val="0"/>
              <w:marBottom w:val="0"/>
              <w:divBdr>
                <w:top w:val="none" w:sz="0" w:space="0" w:color="auto"/>
                <w:left w:val="none" w:sz="0" w:space="0" w:color="auto"/>
                <w:bottom w:val="none" w:sz="0" w:space="0" w:color="auto"/>
                <w:right w:val="none" w:sz="0" w:space="0" w:color="auto"/>
              </w:divBdr>
            </w:div>
          </w:divsChild>
        </w:div>
        <w:div w:id="2105152663">
          <w:marLeft w:val="0"/>
          <w:marRight w:val="0"/>
          <w:marTop w:val="0"/>
          <w:marBottom w:val="0"/>
          <w:divBdr>
            <w:top w:val="none" w:sz="0" w:space="0" w:color="auto"/>
            <w:left w:val="none" w:sz="0" w:space="0" w:color="auto"/>
            <w:bottom w:val="none" w:sz="0" w:space="0" w:color="auto"/>
            <w:right w:val="none" w:sz="0" w:space="0" w:color="auto"/>
          </w:divBdr>
          <w:divsChild>
            <w:div w:id="1566141501">
              <w:marLeft w:val="0"/>
              <w:marRight w:val="0"/>
              <w:marTop w:val="0"/>
              <w:marBottom w:val="0"/>
              <w:divBdr>
                <w:top w:val="none" w:sz="0" w:space="0" w:color="auto"/>
                <w:left w:val="none" w:sz="0" w:space="0" w:color="auto"/>
                <w:bottom w:val="none" w:sz="0" w:space="0" w:color="auto"/>
                <w:right w:val="none" w:sz="0" w:space="0" w:color="auto"/>
              </w:divBdr>
            </w:div>
          </w:divsChild>
        </w:div>
        <w:div w:id="2107186027">
          <w:marLeft w:val="0"/>
          <w:marRight w:val="0"/>
          <w:marTop w:val="0"/>
          <w:marBottom w:val="0"/>
          <w:divBdr>
            <w:top w:val="none" w:sz="0" w:space="0" w:color="auto"/>
            <w:left w:val="none" w:sz="0" w:space="0" w:color="auto"/>
            <w:bottom w:val="none" w:sz="0" w:space="0" w:color="auto"/>
            <w:right w:val="none" w:sz="0" w:space="0" w:color="auto"/>
          </w:divBdr>
          <w:divsChild>
            <w:div w:id="667057434">
              <w:marLeft w:val="0"/>
              <w:marRight w:val="0"/>
              <w:marTop w:val="0"/>
              <w:marBottom w:val="0"/>
              <w:divBdr>
                <w:top w:val="none" w:sz="0" w:space="0" w:color="auto"/>
                <w:left w:val="none" w:sz="0" w:space="0" w:color="auto"/>
                <w:bottom w:val="none" w:sz="0" w:space="0" w:color="auto"/>
                <w:right w:val="none" w:sz="0" w:space="0" w:color="auto"/>
              </w:divBdr>
            </w:div>
          </w:divsChild>
        </w:div>
        <w:div w:id="2114006643">
          <w:marLeft w:val="0"/>
          <w:marRight w:val="0"/>
          <w:marTop w:val="0"/>
          <w:marBottom w:val="0"/>
          <w:divBdr>
            <w:top w:val="none" w:sz="0" w:space="0" w:color="auto"/>
            <w:left w:val="none" w:sz="0" w:space="0" w:color="auto"/>
            <w:bottom w:val="none" w:sz="0" w:space="0" w:color="auto"/>
            <w:right w:val="none" w:sz="0" w:space="0" w:color="auto"/>
          </w:divBdr>
          <w:divsChild>
            <w:div w:id="189995840">
              <w:marLeft w:val="0"/>
              <w:marRight w:val="0"/>
              <w:marTop w:val="0"/>
              <w:marBottom w:val="0"/>
              <w:divBdr>
                <w:top w:val="none" w:sz="0" w:space="0" w:color="auto"/>
                <w:left w:val="none" w:sz="0" w:space="0" w:color="auto"/>
                <w:bottom w:val="none" w:sz="0" w:space="0" w:color="auto"/>
                <w:right w:val="none" w:sz="0" w:space="0" w:color="auto"/>
              </w:divBdr>
            </w:div>
          </w:divsChild>
        </w:div>
        <w:div w:id="2114394320">
          <w:marLeft w:val="0"/>
          <w:marRight w:val="0"/>
          <w:marTop w:val="0"/>
          <w:marBottom w:val="0"/>
          <w:divBdr>
            <w:top w:val="none" w:sz="0" w:space="0" w:color="auto"/>
            <w:left w:val="none" w:sz="0" w:space="0" w:color="auto"/>
            <w:bottom w:val="none" w:sz="0" w:space="0" w:color="auto"/>
            <w:right w:val="none" w:sz="0" w:space="0" w:color="auto"/>
          </w:divBdr>
          <w:divsChild>
            <w:div w:id="687369016">
              <w:marLeft w:val="0"/>
              <w:marRight w:val="0"/>
              <w:marTop w:val="0"/>
              <w:marBottom w:val="0"/>
              <w:divBdr>
                <w:top w:val="none" w:sz="0" w:space="0" w:color="auto"/>
                <w:left w:val="none" w:sz="0" w:space="0" w:color="auto"/>
                <w:bottom w:val="none" w:sz="0" w:space="0" w:color="auto"/>
                <w:right w:val="none" w:sz="0" w:space="0" w:color="auto"/>
              </w:divBdr>
            </w:div>
          </w:divsChild>
        </w:div>
        <w:div w:id="2121678640">
          <w:marLeft w:val="0"/>
          <w:marRight w:val="0"/>
          <w:marTop w:val="0"/>
          <w:marBottom w:val="0"/>
          <w:divBdr>
            <w:top w:val="none" w:sz="0" w:space="0" w:color="auto"/>
            <w:left w:val="none" w:sz="0" w:space="0" w:color="auto"/>
            <w:bottom w:val="none" w:sz="0" w:space="0" w:color="auto"/>
            <w:right w:val="none" w:sz="0" w:space="0" w:color="auto"/>
          </w:divBdr>
          <w:divsChild>
            <w:div w:id="1258248221">
              <w:marLeft w:val="0"/>
              <w:marRight w:val="0"/>
              <w:marTop w:val="0"/>
              <w:marBottom w:val="0"/>
              <w:divBdr>
                <w:top w:val="none" w:sz="0" w:space="0" w:color="auto"/>
                <w:left w:val="none" w:sz="0" w:space="0" w:color="auto"/>
                <w:bottom w:val="none" w:sz="0" w:space="0" w:color="auto"/>
                <w:right w:val="none" w:sz="0" w:space="0" w:color="auto"/>
              </w:divBdr>
            </w:div>
          </w:divsChild>
        </w:div>
        <w:div w:id="2127387216">
          <w:marLeft w:val="0"/>
          <w:marRight w:val="0"/>
          <w:marTop w:val="0"/>
          <w:marBottom w:val="0"/>
          <w:divBdr>
            <w:top w:val="none" w:sz="0" w:space="0" w:color="auto"/>
            <w:left w:val="none" w:sz="0" w:space="0" w:color="auto"/>
            <w:bottom w:val="none" w:sz="0" w:space="0" w:color="auto"/>
            <w:right w:val="none" w:sz="0" w:space="0" w:color="auto"/>
          </w:divBdr>
          <w:divsChild>
            <w:div w:id="1523589562">
              <w:marLeft w:val="0"/>
              <w:marRight w:val="0"/>
              <w:marTop w:val="0"/>
              <w:marBottom w:val="0"/>
              <w:divBdr>
                <w:top w:val="none" w:sz="0" w:space="0" w:color="auto"/>
                <w:left w:val="none" w:sz="0" w:space="0" w:color="auto"/>
                <w:bottom w:val="none" w:sz="0" w:space="0" w:color="auto"/>
                <w:right w:val="none" w:sz="0" w:space="0" w:color="auto"/>
              </w:divBdr>
            </w:div>
          </w:divsChild>
        </w:div>
        <w:div w:id="2131506166">
          <w:marLeft w:val="0"/>
          <w:marRight w:val="0"/>
          <w:marTop w:val="0"/>
          <w:marBottom w:val="0"/>
          <w:divBdr>
            <w:top w:val="none" w:sz="0" w:space="0" w:color="auto"/>
            <w:left w:val="none" w:sz="0" w:space="0" w:color="auto"/>
            <w:bottom w:val="none" w:sz="0" w:space="0" w:color="auto"/>
            <w:right w:val="none" w:sz="0" w:space="0" w:color="auto"/>
          </w:divBdr>
          <w:divsChild>
            <w:div w:id="1663467335">
              <w:marLeft w:val="0"/>
              <w:marRight w:val="0"/>
              <w:marTop w:val="0"/>
              <w:marBottom w:val="0"/>
              <w:divBdr>
                <w:top w:val="none" w:sz="0" w:space="0" w:color="auto"/>
                <w:left w:val="none" w:sz="0" w:space="0" w:color="auto"/>
                <w:bottom w:val="none" w:sz="0" w:space="0" w:color="auto"/>
                <w:right w:val="none" w:sz="0" w:space="0" w:color="auto"/>
              </w:divBdr>
            </w:div>
          </w:divsChild>
        </w:div>
        <w:div w:id="2145346918">
          <w:marLeft w:val="0"/>
          <w:marRight w:val="0"/>
          <w:marTop w:val="0"/>
          <w:marBottom w:val="0"/>
          <w:divBdr>
            <w:top w:val="none" w:sz="0" w:space="0" w:color="auto"/>
            <w:left w:val="none" w:sz="0" w:space="0" w:color="auto"/>
            <w:bottom w:val="none" w:sz="0" w:space="0" w:color="auto"/>
            <w:right w:val="none" w:sz="0" w:space="0" w:color="auto"/>
          </w:divBdr>
          <w:divsChild>
            <w:div w:id="10620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2092">
      <w:bodyDiv w:val="1"/>
      <w:marLeft w:val="0"/>
      <w:marRight w:val="0"/>
      <w:marTop w:val="0"/>
      <w:marBottom w:val="0"/>
      <w:divBdr>
        <w:top w:val="none" w:sz="0" w:space="0" w:color="auto"/>
        <w:left w:val="none" w:sz="0" w:space="0" w:color="auto"/>
        <w:bottom w:val="none" w:sz="0" w:space="0" w:color="auto"/>
        <w:right w:val="none" w:sz="0" w:space="0" w:color="auto"/>
      </w:divBdr>
    </w:div>
    <w:div w:id="280653279">
      <w:bodyDiv w:val="1"/>
      <w:marLeft w:val="0"/>
      <w:marRight w:val="0"/>
      <w:marTop w:val="0"/>
      <w:marBottom w:val="0"/>
      <w:divBdr>
        <w:top w:val="none" w:sz="0" w:space="0" w:color="auto"/>
        <w:left w:val="none" w:sz="0" w:space="0" w:color="auto"/>
        <w:bottom w:val="none" w:sz="0" w:space="0" w:color="auto"/>
        <w:right w:val="none" w:sz="0" w:space="0" w:color="auto"/>
      </w:divBdr>
      <w:divsChild>
        <w:div w:id="132800252">
          <w:marLeft w:val="0"/>
          <w:marRight w:val="0"/>
          <w:marTop w:val="0"/>
          <w:marBottom w:val="0"/>
          <w:divBdr>
            <w:top w:val="none" w:sz="0" w:space="0" w:color="auto"/>
            <w:left w:val="none" w:sz="0" w:space="0" w:color="auto"/>
            <w:bottom w:val="none" w:sz="0" w:space="0" w:color="auto"/>
            <w:right w:val="none" w:sz="0" w:space="0" w:color="auto"/>
          </w:divBdr>
        </w:div>
        <w:div w:id="1168516388">
          <w:marLeft w:val="0"/>
          <w:marRight w:val="0"/>
          <w:marTop w:val="0"/>
          <w:marBottom w:val="0"/>
          <w:divBdr>
            <w:top w:val="none" w:sz="0" w:space="0" w:color="auto"/>
            <w:left w:val="none" w:sz="0" w:space="0" w:color="auto"/>
            <w:bottom w:val="none" w:sz="0" w:space="0" w:color="auto"/>
            <w:right w:val="none" w:sz="0" w:space="0" w:color="auto"/>
          </w:divBdr>
        </w:div>
        <w:div w:id="1329209513">
          <w:marLeft w:val="0"/>
          <w:marRight w:val="0"/>
          <w:marTop w:val="0"/>
          <w:marBottom w:val="0"/>
          <w:divBdr>
            <w:top w:val="none" w:sz="0" w:space="0" w:color="auto"/>
            <w:left w:val="none" w:sz="0" w:space="0" w:color="auto"/>
            <w:bottom w:val="none" w:sz="0" w:space="0" w:color="auto"/>
            <w:right w:val="none" w:sz="0" w:space="0" w:color="auto"/>
          </w:divBdr>
        </w:div>
        <w:div w:id="1536966058">
          <w:marLeft w:val="0"/>
          <w:marRight w:val="0"/>
          <w:marTop w:val="0"/>
          <w:marBottom w:val="0"/>
          <w:divBdr>
            <w:top w:val="none" w:sz="0" w:space="0" w:color="auto"/>
            <w:left w:val="none" w:sz="0" w:space="0" w:color="auto"/>
            <w:bottom w:val="none" w:sz="0" w:space="0" w:color="auto"/>
            <w:right w:val="none" w:sz="0" w:space="0" w:color="auto"/>
          </w:divBdr>
        </w:div>
        <w:div w:id="1917351157">
          <w:marLeft w:val="0"/>
          <w:marRight w:val="0"/>
          <w:marTop w:val="0"/>
          <w:marBottom w:val="0"/>
          <w:divBdr>
            <w:top w:val="none" w:sz="0" w:space="0" w:color="auto"/>
            <w:left w:val="none" w:sz="0" w:space="0" w:color="auto"/>
            <w:bottom w:val="none" w:sz="0" w:space="0" w:color="auto"/>
            <w:right w:val="none" w:sz="0" w:space="0" w:color="auto"/>
          </w:divBdr>
        </w:div>
      </w:divsChild>
    </w:div>
    <w:div w:id="423379247">
      <w:bodyDiv w:val="1"/>
      <w:marLeft w:val="0"/>
      <w:marRight w:val="0"/>
      <w:marTop w:val="0"/>
      <w:marBottom w:val="0"/>
      <w:divBdr>
        <w:top w:val="none" w:sz="0" w:space="0" w:color="auto"/>
        <w:left w:val="none" w:sz="0" w:space="0" w:color="auto"/>
        <w:bottom w:val="none" w:sz="0" w:space="0" w:color="auto"/>
        <w:right w:val="none" w:sz="0" w:space="0" w:color="auto"/>
      </w:divBdr>
      <w:divsChild>
        <w:div w:id="610481504">
          <w:marLeft w:val="0"/>
          <w:marRight w:val="0"/>
          <w:marTop w:val="0"/>
          <w:marBottom w:val="0"/>
          <w:divBdr>
            <w:top w:val="none" w:sz="0" w:space="0" w:color="auto"/>
            <w:left w:val="none" w:sz="0" w:space="0" w:color="auto"/>
            <w:bottom w:val="none" w:sz="0" w:space="0" w:color="auto"/>
            <w:right w:val="none" w:sz="0" w:space="0" w:color="auto"/>
          </w:divBdr>
        </w:div>
        <w:div w:id="656152098">
          <w:marLeft w:val="0"/>
          <w:marRight w:val="0"/>
          <w:marTop w:val="0"/>
          <w:marBottom w:val="0"/>
          <w:divBdr>
            <w:top w:val="none" w:sz="0" w:space="0" w:color="auto"/>
            <w:left w:val="none" w:sz="0" w:space="0" w:color="auto"/>
            <w:bottom w:val="none" w:sz="0" w:space="0" w:color="auto"/>
            <w:right w:val="none" w:sz="0" w:space="0" w:color="auto"/>
          </w:divBdr>
          <w:divsChild>
            <w:div w:id="382680830">
              <w:marLeft w:val="0"/>
              <w:marRight w:val="0"/>
              <w:marTop w:val="0"/>
              <w:marBottom w:val="0"/>
              <w:divBdr>
                <w:top w:val="none" w:sz="0" w:space="0" w:color="auto"/>
                <w:left w:val="none" w:sz="0" w:space="0" w:color="auto"/>
                <w:bottom w:val="none" w:sz="0" w:space="0" w:color="auto"/>
                <w:right w:val="none" w:sz="0" w:space="0" w:color="auto"/>
              </w:divBdr>
              <w:divsChild>
                <w:div w:id="410010889">
                  <w:marLeft w:val="0"/>
                  <w:marRight w:val="0"/>
                  <w:marTop w:val="0"/>
                  <w:marBottom w:val="0"/>
                  <w:divBdr>
                    <w:top w:val="none" w:sz="0" w:space="0" w:color="auto"/>
                    <w:left w:val="none" w:sz="0" w:space="0" w:color="auto"/>
                    <w:bottom w:val="none" w:sz="0" w:space="0" w:color="auto"/>
                    <w:right w:val="none" w:sz="0" w:space="0" w:color="auto"/>
                  </w:divBdr>
                </w:div>
                <w:div w:id="785343742">
                  <w:marLeft w:val="0"/>
                  <w:marRight w:val="0"/>
                  <w:marTop w:val="0"/>
                  <w:marBottom w:val="0"/>
                  <w:divBdr>
                    <w:top w:val="none" w:sz="0" w:space="0" w:color="auto"/>
                    <w:left w:val="none" w:sz="0" w:space="0" w:color="auto"/>
                    <w:bottom w:val="none" w:sz="0" w:space="0" w:color="auto"/>
                    <w:right w:val="none" w:sz="0" w:space="0" w:color="auto"/>
                  </w:divBdr>
                </w:div>
                <w:div w:id="1524052500">
                  <w:marLeft w:val="0"/>
                  <w:marRight w:val="0"/>
                  <w:marTop w:val="0"/>
                  <w:marBottom w:val="0"/>
                  <w:divBdr>
                    <w:top w:val="none" w:sz="0" w:space="0" w:color="auto"/>
                    <w:left w:val="none" w:sz="0" w:space="0" w:color="auto"/>
                    <w:bottom w:val="none" w:sz="0" w:space="0" w:color="auto"/>
                    <w:right w:val="none" w:sz="0" w:space="0" w:color="auto"/>
                  </w:divBdr>
                </w:div>
              </w:divsChild>
            </w:div>
            <w:div w:id="791678989">
              <w:marLeft w:val="0"/>
              <w:marRight w:val="0"/>
              <w:marTop w:val="0"/>
              <w:marBottom w:val="0"/>
              <w:divBdr>
                <w:top w:val="none" w:sz="0" w:space="0" w:color="auto"/>
                <w:left w:val="none" w:sz="0" w:space="0" w:color="auto"/>
                <w:bottom w:val="none" w:sz="0" w:space="0" w:color="auto"/>
                <w:right w:val="none" w:sz="0" w:space="0" w:color="auto"/>
              </w:divBdr>
            </w:div>
          </w:divsChild>
        </w:div>
        <w:div w:id="713428571">
          <w:marLeft w:val="0"/>
          <w:marRight w:val="0"/>
          <w:marTop w:val="0"/>
          <w:marBottom w:val="0"/>
          <w:divBdr>
            <w:top w:val="none" w:sz="0" w:space="0" w:color="auto"/>
            <w:left w:val="none" w:sz="0" w:space="0" w:color="auto"/>
            <w:bottom w:val="none" w:sz="0" w:space="0" w:color="auto"/>
            <w:right w:val="none" w:sz="0" w:space="0" w:color="auto"/>
          </w:divBdr>
        </w:div>
        <w:div w:id="877162578">
          <w:marLeft w:val="0"/>
          <w:marRight w:val="0"/>
          <w:marTop w:val="0"/>
          <w:marBottom w:val="0"/>
          <w:divBdr>
            <w:top w:val="none" w:sz="0" w:space="0" w:color="auto"/>
            <w:left w:val="none" w:sz="0" w:space="0" w:color="auto"/>
            <w:bottom w:val="none" w:sz="0" w:space="0" w:color="auto"/>
            <w:right w:val="none" w:sz="0" w:space="0" w:color="auto"/>
          </w:divBdr>
        </w:div>
        <w:div w:id="934358591">
          <w:marLeft w:val="0"/>
          <w:marRight w:val="0"/>
          <w:marTop w:val="0"/>
          <w:marBottom w:val="0"/>
          <w:divBdr>
            <w:top w:val="none" w:sz="0" w:space="0" w:color="auto"/>
            <w:left w:val="none" w:sz="0" w:space="0" w:color="auto"/>
            <w:bottom w:val="none" w:sz="0" w:space="0" w:color="auto"/>
            <w:right w:val="none" w:sz="0" w:space="0" w:color="auto"/>
          </w:divBdr>
        </w:div>
        <w:div w:id="1057515839">
          <w:marLeft w:val="0"/>
          <w:marRight w:val="0"/>
          <w:marTop w:val="0"/>
          <w:marBottom w:val="0"/>
          <w:divBdr>
            <w:top w:val="none" w:sz="0" w:space="0" w:color="auto"/>
            <w:left w:val="none" w:sz="0" w:space="0" w:color="auto"/>
            <w:bottom w:val="none" w:sz="0" w:space="0" w:color="auto"/>
            <w:right w:val="none" w:sz="0" w:space="0" w:color="auto"/>
          </w:divBdr>
        </w:div>
        <w:div w:id="1065572039">
          <w:marLeft w:val="0"/>
          <w:marRight w:val="0"/>
          <w:marTop w:val="0"/>
          <w:marBottom w:val="0"/>
          <w:divBdr>
            <w:top w:val="none" w:sz="0" w:space="0" w:color="auto"/>
            <w:left w:val="none" w:sz="0" w:space="0" w:color="auto"/>
            <w:bottom w:val="none" w:sz="0" w:space="0" w:color="auto"/>
            <w:right w:val="none" w:sz="0" w:space="0" w:color="auto"/>
          </w:divBdr>
        </w:div>
        <w:div w:id="1408726752">
          <w:marLeft w:val="0"/>
          <w:marRight w:val="0"/>
          <w:marTop w:val="0"/>
          <w:marBottom w:val="0"/>
          <w:divBdr>
            <w:top w:val="none" w:sz="0" w:space="0" w:color="auto"/>
            <w:left w:val="none" w:sz="0" w:space="0" w:color="auto"/>
            <w:bottom w:val="none" w:sz="0" w:space="0" w:color="auto"/>
            <w:right w:val="none" w:sz="0" w:space="0" w:color="auto"/>
          </w:divBdr>
        </w:div>
        <w:div w:id="1992561894">
          <w:marLeft w:val="0"/>
          <w:marRight w:val="0"/>
          <w:marTop w:val="0"/>
          <w:marBottom w:val="0"/>
          <w:divBdr>
            <w:top w:val="none" w:sz="0" w:space="0" w:color="auto"/>
            <w:left w:val="none" w:sz="0" w:space="0" w:color="auto"/>
            <w:bottom w:val="none" w:sz="0" w:space="0" w:color="auto"/>
            <w:right w:val="none" w:sz="0" w:space="0" w:color="auto"/>
          </w:divBdr>
        </w:div>
      </w:divsChild>
    </w:div>
    <w:div w:id="456341094">
      <w:bodyDiv w:val="1"/>
      <w:marLeft w:val="0"/>
      <w:marRight w:val="0"/>
      <w:marTop w:val="0"/>
      <w:marBottom w:val="0"/>
      <w:divBdr>
        <w:top w:val="none" w:sz="0" w:space="0" w:color="auto"/>
        <w:left w:val="none" w:sz="0" w:space="0" w:color="auto"/>
        <w:bottom w:val="none" w:sz="0" w:space="0" w:color="auto"/>
        <w:right w:val="none" w:sz="0" w:space="0" w:color="auto"/>
      </w:divBdr>
    </w:div>
    <w:div w:id="489365561">
      <w:bodyDiv w:val="1"/>
      <w:marLeft w:val="0"/>
      <w:marRight w:val="0"/>
      <w:marTop w:val="0"/>
      <w:marBottom w:val="0"/>
      <w:divBdr>
        <w:top w:val="none" w:sz="0" w:space="0" w:color="auto"/>
        <w:left w:val="none" w:sz="0" w:space="0" w:color="auto"/>
        <w:bottom w:val="none" w:sz="0" w:space="0" w:color="auto"/>
        <w:right w:val="none" w:sz="0" w:space="0" w:color="auto"/>
      </w:divBdr>
      <w:divsChild>
        <w:div w:id="1581671502">
          <w:marLeft w:val="0"/>
          <w:marRight w:val="0"/>
          <w:marTop w:val="0"/>
          <w:marBottom w:val="0"/>
          <w:divBdr>
            <w:top w:val="none" w:sz="0" w:space="0" w:color="auto"/>
            <w:left w:val="none" w:sz="0" w:space="0" w:color="auto"/>
            <w:bottom w:val="none" w:sz="0" w:space="0" w:color="auto"/>
            <w:right w:val="none" w:sz="0" w:space="0" w:color="auto"/>
          </w:divBdr>
        </w:div>
        <w:div w:id="1672491708">
          <w:marLeft w:val="0"/>
          <w:marRight w:val="0"/>
          <w:marTop w:val="0"/>
          <w:marBottom w:val="0"/>
          <w:divBdr>
            <w:top w:val="none" w:sz="0" w:space="0" w:color="auto"/>
            <w:left w:val="none" w:sz="0" w:space="0" w:color="auto"/>
            <w:bottom w:val="none" w:sz="0" w:space="0" w:color="auto"/>
            <w:right w:val="none" w:sz="0" w:space="0" w:color="auto"/>
          </w:divBdr>
        </w:div>
        <w:div w:id="1808157697">
          <w:marLeft w:val="0"/>
          <w:marRight w:val="0"/>
          <w:marTop w:val="0"/>
          <w:marBottom w:val="0"/>
          <w:divBdr>
            <w:top w:val="none" w:sz="0" w:space="0" w:color="auto"/>
            <w:left w:val="none" w:sz="0" w:space="0" w:color="auto"/>
            <w:bottom w:val="none" w:sz="0" w:space="0" w:color="auto"/>
            <w:right w:val="none" w:sz="0" w:space="0" w:color="auto"/>
          </w:divBdr>
        </w:div>
        <w:div w:id="2102947333">
          <w:marLeft w:val="0"/>
          <w:marRight w:val="0"/>
          <w:marTop w:val="0"/>
          <w:marBottom w:val="0"/>
          <w:divBdr>
            <w:top w:val="none" w:sz="0" w:space="0" w:color="auto"/>
            <w:left w:val="none" w:sz="0" w:space="0" w:color="auto"/>
            <w:bottom w:val="none" w:sz="0" w:space="0" w:color="auto"/>
            <w:right w:val="none" w:sz="0" w:space="0" w:color="auto"/>
          </w:divBdr>
        </w:div>
      </w:divsChild>
    </w:div>
    <w:div w:id="526716417">
      <w:bodyDiv w:val="1"/>
      <w:marLeft w:val="0"/>
      <w:marRight w:val="0"/>
      <w:marTop w:val="0"/>
      <w:marBottom w:val="0"/>
      <w:divBdr>
        <w:top w:val="none" w:sz="0" w:space="0" w:color="auto"/>
        <w:left w:val="none" w:sz="0" w:space="0" w:color="auto"/>
        <w:bottom w:val="none" w:sz="0" w:space="0" w:color="auto"/>
        <w:right w:val="none" w:sz="0" w:space="0" w:color="auto"/>
      </w:divBdr>
      <w:divsChild>
        <w:div w:id="1584952456">
          <w:marLeft w:val="0"/>
          <w:marRight w:val="0"/>
          <w:marTop w:val="0"/>
          <w:marBottom w:val="0"/>
          <w:divBdr>
            <w:top w:val="none" w:sz="0" w:space="0" w:color="auto"/>
            <w:left w:val="none" w:sz="0" w:space="0" w:color="auto"/>
            <w:bottom w:val="none" w:sz="0" w:space="0" w:color="auto"/>
            <w:right w:val="none" w:sz="0" w:space="0" w:color="auto"/>
          </w:divBdr>
        </w:div>
      </w:divsChild>
    </w:div>
    <w:div w:id="548876871">
      <w:bodyDiv w:val="1"/>
      <w:marLeft w:val="0"/>
      <w:marRight w:val="0"/>
      <w:marTop w:val="0"/>
      <w:marBottom w:val="0"/>
      <w:divBdr>
        <w:top w:val="none" w:sz="0" w:space="0" w:color="auto"/>
        <w:left w:val="none" w:sz="0" w:space="0" w:color="auto"/>
        <w:bottom w:val="none" w:sz="0" w:space="0" w:color="auto"/>
        <w:right w:val="none" w:sz="0" w:space="0" w:color="auto"/>
      </w:divBdr>
      <w:divsChild>
        <w:div w:id="244846017">
          <w:marLeft w:val="0"/>
          <w:marRight w:val="0"/>
          <w:marTop w:val="0"/>
          <w:marBottom w:val="0"/>
          <w:divBdr>
            <w:top w:val="none" w:sz="0" w:space="0" w:color="auto"/>
            <w:left w:val="none" w:sz="0" w:space="0" w:color="auto"/>
            <w:bottom w:val="none" w:sz="0" w:space="0" w:color="auto"/>
            <w:right w:val="none" w:sz="0" w:space="0" w:color="auto"/>
          </w:divBdr>
        </w:div>
        <w:div w:id="301080616">
          <w:marLeft w:val="0"/>
          <w:marRight w:val="0"/>
          <w:marTop w:val="0"/>
          <w:marBottom w:val="0"/>
          <w:divBdr>
            <w:top w:val="none" w:sz="0" w:space="0" w:color="auto"/>
            <w:left w:val="none" w:sz="0" w:space="0" w:color="auto"/>
            <w:bottom w:val="none" w:sz="0" w:space="0" w:color="auto"/>
            <w:right w:val="none" w:sz="0" w:space="0" w:color="auto"/>
          </w:divBdr>
        </w:div>
        <w:div w:id="328098218">
          <w:marLeft w:val="0"/>
          <w:marRight w:val="0"/>
          <w:marTop w:val="0"/>
          <w:marBottom w:val="0"/>
          <w:divBdr>
            <w:top w:val="none" w:sz="0" w:space="0" w:color="auto"/>
            <w:left w:val="none" w:sz="0" w:space="0" w:color="auto"/>
            <w:bottom w:val="none" w:sz="0" w:space="0" w:color="auto"/>
            <w:right w:val="none" w:sz="0" w:space="0" w:color="auto"/>
          </w:divBdr>
        </w:div>
        <w:div w:id="331183028">
          <w:marLeft w:val="0"/>
          <w:marRight w:val="0"/>
          <w:marTop w:val="0"/>
          <w:marBottom w:val="0"/>
          <w:divBdr>
            <w:top w:val="none" w:sz="0" w:space="0" w:color="auto"/>
            <w:left w:val="none" w:sz="0" w:space="0" w:color="auto"/>
            <w:bottom w:val="none" w:sz="0" w:space="0" w:color="auto"/>
            <w:right w:val="none" w:sz="0" w:space="0" w:color="auto"/>
          </w:divBdr>
        </w:div>
        <w:div w:id="613558339">
          <w:marLeft w:val="0"/>
          <w:marRight w:val="0"/>
          <w:marTop w:val="0"/>
          <w:marBottom w:val="0"/>
          <w:divBdr>
            <w:top w:val="none" w:sz="0" w:space="0" w:color="auto"/>
            <w:left w:val="none" w:sz="0" w:space="0" w:color="auto"/>
            <w:bottom w:val="none" w:sz="0" w:space="0" w:color="auto"/>
            <w:right w:val="none" w:sz="0" w:space="0" w:color="auto"/>
          </w:divBdr>
        </w:div>
        <w:div w:id="843859514">
          <w:marLeft w:val="0"/>
          <w:marRight w:val="0"/>
          <w:marTop w:val="0"/>
          <w:marBottom w:val="0"/>
          <w:divBdr>
            <w:top w:val="none" w:sz="0" w:space="0" w:color="auto"/>
            <w:left w:val="none" w:sz="0" w:space="0" w:color="auto"/>
            <w:bottom w:val="none" w:sz="0" w:space="0" w:color="auto"/>
            <w:right w:val="none" w:sz="0" w:space="0" w:color="auto"/>
          </w:divBdr>
        </w:div>
        <w:div w:id="1225336011">
          <w:marLeft w:val="0"/>
          <w:marRight w:val="0"/>
          <w:marTop w:val="0"/>
          <w:marBottom w:val="0"/>
          <w:divBdr>
            <w:top w:val="none" w:sz="0" w:space="0" w:color="auto"/>
            <w:left w:val="none" w:sz="0" w:space="0" w:color="auto"/>
            <w:bottom w:val="none" w:sz="0" w:space="0" w:color="auto"/>
            <w:right w:val="none" w:sz="0" w:space="0" w:color="auto"/>
          </w:divBdr>
        </w:div>
        <w:div w:id="1504971710">
          <w:marLeft w:val="0"/>
          <w:marRight w:val="0"/>
          <w:marTop w:val="0"/>
          <w:marBottom w:val="0"/>
          <w:divBdr>
            <w:top w:val="none" w:sz="0" w:space="0" w:color="auto"/>
            <w:left w:val="none" w:sz="0" w:space="0" w:color="auto"/>
            <w:bottom w:val="none" w:sz="0" w:space="0" w:color="auto"/>
            <w:right w:val="none" w:sz="0" w:space="0" w:color="auto"/>
          </w:divBdr>
        </w:div>
        <w:div w:id="1678194542">
          <w:marLeft w:val="0"/>
          <w:marRight w:val="0"/>
          <w:marTop w:val="0"/>
          <w:marBottom w:val="0"/>
          <w:divBdr>
            <w:top w:val="none" w:sz="0" w:space="0" w:color="auto"/>
            <w:left w:val="none" w:sz="0" w:space="0" w:color="auto"/>
            <w:bottom w:val="none" w:sz="0" w:space="0" w:color="auto"/>
            <w:right w:val="none" w:sz="0" w:space="0" w:color="auto"/>
          </w:divBdr>
          <w:divsChild>
            <w:div w:id="1239554523">
              <w:marLeft w:val="0"/>
              <w:marRight w:val="0"/>
              <w:marTop w:val="0"/>
              <w:marBottom w:val="0"/>
              <w:divBdr>
                <w:top w:val="none" w:sz="0" w:space="0" w:color="auto"/>
                <w:left w:val="none" w:sz="0" w:space="0" w:color="auto"/>
                <w:bottom w:val="none" w:sz="0" w:space="0" w:color="auto"/>
                <w:right w:val="none" w:sz="0" w:space="0" w:color="auto"/>
              </w:divBdr>
              <w:divsChild>
                <w:div w:id="50737204">
                  <w:marLeft w:val="0"/>
                  <w:marRight w:val="0"/>
                  <w:marTop w:val="0"/>
                  <w:marBottom w:val="0"/>
                  <w:divBdr>
                    <w:top w:val="none" w:sz="0" w:space="0" w:color="auto"/>
                    <w:left w:val="none" w:sz="0" w:space="0" w:color="auto"/>
                    <w:bottom w:val="none" w:sz="0" w:space="0" w:color="auto"/>
                    <w:right w:val="none" w:sz="0" w:space="0" w:color="auto"/>
                  </w:divBdr>
                </w:div>
                <w:div w:id="698815956">
                  <w:marLeft w:val="0"/>
                  <w:marRight w:val="0"/>
                  <w:marTop w:val="0"/>
                  <w:marBottom w:val="0"/>
                  <w:divBdr>
                    <w:top w:val="none" w:sz="0" w:space="0" w:color="auto"/>
                    <w:left w:val="none" w:sz="0" w:space="0" w:color="auto"/>
                    <w:bottom w:val="none" w:sz="0" w:space="0" w:color="auto"/>
                    <w:right w:val="none" w:sz="0" w:space="0" w:color="auto"/>
                  </w:divBdr>
                </w:div>
                <w:div w:id="2035842121">
                  <w:marLeft w:val="0"/>
                  <w:marRight w:val="0"/>
                  <w:marTop w:val="0"/>
                  <w:marBottom w:val="0"/>
                  <w:divBdr>
                    <w:top w:val="none" w:sz="0" w:space="0" w:color="auto"/>
                    <w:left w:val="none" w:sz="0" w:space="0" w:color="auto"/>
                    <w:bottom w:val="none" w:sz="0" w:space="0" w:color="auto"/>
                    <w:right w:val="none" w:sz="0" w:space="0" w:color="auto"/>
                  </w:divBdr>
                </w:div>
              </w:divsChild>
            </w:div>
            <w:div w:id="12820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976">
      <w:bodyDiv w:val="1"/>
      <w:marLeft w:val="0"/>
      <w:marRight w:val="0"/>
      <w:marTop w:val="0"/>
      <w:marBottom w:val="0"/>
      <w:divBdr>
        <w:top w:val="none" w:sz="0" w:space="0" w:color="auto"/>
        <w:left w:val="none" w:sz="0" w:space="0" w:color="auto"/>
        <w:bottom w:val="none" w:sz="0" w:space="0" w:color="auto"/>
        <w:right w:val="none" w:sz="0" w:space="0" w:color="auto"/>
      </w:divBdr>
      <w:divsChild>
        <w:div w:id="1819571228">
          <w:marLeft w:val="0"/>
          <w:marRight w:val="0"/>
          <w:marTop w:val="0"/>
          <w:marBottom w:val="0"/>
          <w:divBdr>
            <w:top w:val="none" w:sz="0" w:space="0" w:color="auto"/>
            <w:left w:val="none" w:sz="0" w:space="0" w:color="auto"/>
            <w:bottom w:val="none" w:sz="0" w:space="0" w:color="auto"/>
            <w:right w:val="none" w:sz="0" w:space="0" w:color="auto"/>
          </w:divBdr>
        </w:div>
        <w:div w:id="2029789157">
          <w:marLeft w:val="0"/>
          <w:marRight w:val="0"/>
          <w:marTop w:val="0"/>
          <w:marBottom w:val="0"/>
          <w:divBdr>
            <w:top w:val="none" w:sz="0" w:space="0" w:color="auto"/>
            <w:left w:val="none" w:sz="0" w:space="0" w:color="auto"/>
            <w:bottom w:val="none" w:sz="0" w:space="0" w:color="auto"/>
            <w:right w:val="none" w:sz="0" w:space="0" w:color="auto"/>
          </w:divBdr>
        </w:div>
      </w:divsChild>
    </w:div>
    <w:div w:id="623271175">
      <w:bodyDiv w:val="1"/>
      <w:marLeft w:val="0"/>
      <w:marRight w:val="0"/>
      <w:marTop w:val="0"/>
      <w:marBottom w:val="0"/>
      <w:divBdr>
        <w:top w:val="none" w:sz="0" w:space="0" w:color="auto"/>
        <w:left w:val="none" w:sz="0" w:space="0" w:color="auto"/>
        <w:bottom w:val="none" w:sz="0" w:space="0" w:color="auto"/>
        <w:right w:val="none" w:sz="0" w:space="0" w:color="auto"/>
      </w:divBdr>
    </w:div>
    <w:div w:id="898789784">
      <w:bodyDiv w:val="1"/>
      <w:marLeft w:val="0"/>
      <w:marRight w:val="0"/>
      <w:marTop w:val="0"/>
      <w:marBottom w:val="0"/>
      <w:divBdr>
        <w:top w:val="none" w:sz="0" w:space="0" w:color="auto"/>
        <w:left w:val="none" w:sz="0" w:space="0" w:color="auto"/>
        <w:bottom w:val="none" w:sz="0" w:space="0" w:color="auto"/>
        <w:right w:val="none" w:sz="0" w:space="0" w:color="auto"/>
      </w:divBdr>
      <w:divsChild>
        <w:div w:id="91249524">
          <w:marLeft w:val="0"/>
          <w:marRight w:val="0"/>
          <w:marTop w:val="0"/>
          <w:marBottom w:val="120"/>
          <w:divBdr>
            <w:top w:val="none" w:sz="0" w:space="0" w:color="auto"/>
            <w:left w:val="none" w:sz="0" w:space="0" w:color="auto"/>
            <w:bottom w:val="none" w:sz="0" w:space="0" w:color="auto"/>
            <w:right w:val="none" w:sz="0" w:space="0" w:color="auto"/>
          </w:divBdr>
          <w:divsChild>
            <w:div w:id="1825119568">
              <w:marLeft w:val="0"/>
              <w:marRight w:val="0"/>
              <w:marTop w:val="0"/>
              <w:marBottom w:val="0"/>
              <w:divBdr>
                <w:top w:val="none" w:sz="0" w:space="0" w:color="auto"/>
                <w:left w:val="none" w:sz="0" w:space="0" w:color="auto"/>
                <w:bottom w:val="none" w:sz="0" w:space="0" w:color="auto"/>
                <w:right w:val="none" w:sz="0" w:space="0" w:color="auto"/>
              </w:divBdr>
            </w:div>
          </w:divsChild>
        </w:div>
        <w:div w:id="510683562">
          <w:marLeft w:val="0"/>
          <w:marRight w:val="0"/>
          <w:marTop w:val="0"/>
          <w:marBottom w:val="120"/>
          <w:divBdr>
            <w:top w:val="none" w:sz="0" w:space="0" w:color="auto"/>
            <w:left w:val="none" w:sz="0" w:space="0" w:color="auto"/>
            <w:bottom w:val="none" w:sz="0" w:space="0" w:color="auto"/>
            <w:right w:val="none" w:sz="0" w:space="0" w:color="auto"/>
          </w:divBdr>
          <w:divsChild>
            <w:div w:id="557057919">
              <w:marLeft w:val="0"/>
              <w:marRight w:val="0"/>
              <w:marTop w:val="0"/>
              <w:marBottom w:val="0"/>
              <w:divBdr>
                <w:top w:val="none" w:sz="0" w:space="0" w:color="auto"/>
                <w:left w:val="none" w:sz="0" w:space="0" w:color="auto"/>
                <w:bottom w:val="none" w:sz="0" w:space="0" w:color="auto"/>
                <w:right w:val="none" w:sz="0" w:space="0" w:color="auto"/>
              </w:divBdr>
            </w:div>
          </w:divsChild>
        </w:div>
        <w:div w:id="741832472">
          <w:marLeft w:val="0"/>
          <w:marRight w:val="0"/>
          <w:marTop w:val="120"/>
          <w:marBottom w:val="120"/>
          <w:divBdr>
            <w:top w:val="none" w:sz="0" w:space="0" w:color="auto"/>
            <w:left w:val="none" w:sz="0" w:space="0" w:color="auto"/>
            <w:bottom w:val="none" w:sz="0" w:space="0" w:color="auto"/>
            <w:right w:val="none" w:sz="0" w:space="0" w:color="auto"/>
          </w:divBdr>
          <w:divsChild>
            <w:div w:id="7283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821">
      <w:bodyDiv w:val="1"/>
      <w:marLeft w:val="0"/>
      <w:marRight w:val="0"/>
      <w:marTop w:val="0"/>
      <w:marBottom w:val="0"/>
      <w:divBdr>
        <w:top w:val="none" w:sz="0" w:space="0" w:color="auto"/>
        <w:left w:val="none" w:sz="0" w:space="0" w:color="auto"/>
        <w:bottom w:val="none" w:sz="0" w:space="0" w:color="auto"/>
        <w:right w:val="none" w:sz="0" w:space="0" w:color="auto"/>
      </w:divBdr>
      <w:divsChild>
        <w:div w:id="2057654186">
          <w:marLeft w:val="0"/>
          <w:marRight w:val="0"/>
          <w:marTop w:val="0"/>
          <w:marBottom w:val="0"/>
          <w:divBdr>
            <w:top w:val="none" w:sz="0" w:space="0" w:color="auto"/>
            <w:left w:val="none" w:sz="0" w:space="0" w:color="auto"/>
            <w:bottom w:val="none" w:sz="0" w:space="0" w:color="auto"/>
            <w:right w:val="none" w:sz="0" w:space="0" w:color="auto"/>
          </w:divBdr>
        </w:div>
      </w:divsChild>
    </w:div>
    <w:div w:id="1050348108">
      <w:bodyDiv w:val="1"/>
      <w:marLeft w:val="0"/>
      <w:marRight w:val="0"/>
      <w:marTop w:val="0"/>
      <w:marBottom w:val="0"/>
      <w:divBdr>
        <w:top w:val="none" w:sz="0" w:space="0" w:color="auto"/>
        <w:left w:val="none" w:sz="0" w:space="0" w:color="auto"/>
        <w:bottom w:val="none" w:sz="0" w:space="0" w:color="auto"/>
        <w:right w:val="none" w:sz="0" w:space="0" w:color="auto"/>
      </w:divBdr>
      <w:divsChild>
        <w:div w:id="1023677530">
          <w:marLeft w:val="0"/>
          <w:marRight w:val="0"/>
          <w:marTop w:val="0"/>
          <w:marBottom w:val="0"/>
          <w:divBdr>
            <w:top w:val="none" w:sz="0" w:space="0" w:color="auto"/>
            <w:left w:val="none" w:sz="0" w:space="0" w:color="auto"/>
            <w:bottom w:val="none" w:sz="0" w:space="0" w:color="auto"/>
            <w:right w:val="none" w:sz="0" w:space="0" w:color="auto"/>
          </w:divBdr>
        </w:div>
        <w:div w:id="1611888356">
          <w:marLeft w:val="0"/>
          <w:marRight w:val="0"/>
          <w:marTop w:val="0"/>
          <w:marBottom w:val="0"/>
          <w:divBdr>
            <w:top w:val="none" w:sz="0" w:space="0" w:color="auto"/>
            <w:left w:val="none" w:sz="0" w:space="0" w:color="auto"/>
            <w:bottom w:val="none" w:sz="0" w:space="0" w:color="auto"/>
            <w:right w:val="none" w:sz="0" w:space="0" w:color="auto"/>
          </w:divBdr>
        </w:div>
      </w:divsChild>
    </w:div>
    <w:div w:id="1148788004">
      <w:bodyDiv w:val="1"/>
      <w:marLeft w:val="0"/>
      <w:marRight w:val="0"/>
      <w:marTop w:val="0"/>
      <w:marBottom w:val="0"/>
      <w:divBdr>
        <w:top w:val="none" w:sz="0" w:space="0" w:color="auto"/>
        <w:left w:val="none" w:sz="0" w:space="0" w:color="auto"/>
        <w:bottom w:val="none" w:sz="0" w:space="0" w:color="auto"/>
        <w:right w:val="none" w:sz="0" w:space="0" w:color="auto"/>
      </w:divBdr>
    </w:div>
    <w:div w:id="1252399593">
      <w:bodyDiv w:val="1"/>
      <w:marLeft w:val="0"/>
      <w:marRight w:val="0"/>
      <w:marTop w:val="0"/>
      <w:marBottom w:val="0"/>
      <w:divBdr>
        <w:top w:val="none" w:sz="0" w:space="0" w:color="auto"/>
        <w:left w:val="none" w:sz="0" w:space="0" w:color="auto"/>
        <w:bottom w:val="none" w:sz="0" w:space="0" w:color="auto"/>
        <w:right w:val="none" w:sz="0" w:space="0" w:color="auto"/>
      </w:divBdr>
      <w:divsChild>
        <w:div w:id="255289373">
          <w:marLeft w:val="0"/>
          <w:marRight w:val="0"/>
          <w:marTop w:val="0"/>
          <w:marBottom w:val="0"/>
          <w:divBdr>
            <w:top w:val="none" w:sz="0" w:space="0" w:color="auto"/>
            <w:left w:val="none" w:sz="0" w:space="0" w:color="auto"/>
            <w:bottom w:val="none" w:sz="0" w:space="0" w:color="auto"/>
            <w:right w:val="none" w:sz="0" w:space="0" w:color="auto"/>
          </w:divBdr>
        </w:div>
        <w:div w:id="658578462">
          <w:marLeft w:val="0"/>
          <w:marRight w:val="0"/>
          <w:marTop w:val="0"/>
          <w:marBottom w:val="0"/>
          <w:divBdr>
            <w:top w:val="none" w:sz="0" w:space="0" w:color="auto"/>
            <w:left w:val="none" w:sz="0" w:space="0" w:color="auto"/>
            <w:bottom w:val="none" w:sz="0" w:space="0" w:color="auto"/>
            <w:right w:val="none" w:sz="0" w:space="0" w:color="auto"/>
          </w:divBdr>
        </w:div>
        <w:div w:id="867376342">
          <w:marLeft w:val="0"/>
          <w:marRight w:val="0"/>
          <w:marTop w:val="0"/>
          <w:marBottom w:val="0"/>
          <w:divBdr>
            <w:top w:val="none" w:sz="0" w:space="0" w:color="auto"/>
            <w:left w:val="none" w:sz="0" w:space="0" w:color="auto"/>
            <w:bottom w:val="none" w:sz="0" w:space="0" w:color="auto"/>
            <w:right w:val="none" w:sz="0" w:space="0" w:color="auto"/>
          </w:divBdr>
        </w:div>
        <w:div w:id="922490547">
          <w:marLeft w:val="0"/>
          <w:marRight w:val="0"/>
          <w:marTop w:val="0"/>
          <w:marBottom w:val="0"/>
          <w:divBdr>
            <w:top w:val="none" w:sz="0" w:space="0" w:color="auto"/>
            <w:left w:val="none" w:sz="0" w:space="0" w:color="auto"/>
            <w:bottom w:val="none" w:sz="0" w:space="0" w:color="auto"/>
            <w:right w:val="none" w:sz="0" w:space="0" w:color="auto"/>
          </w:divBdr>
        </w:div>
        <w:div w:id="1134253277">
          <w:marLeft w:val="0"/>
          <w:marRight w:val="0"/>
          <w:marTop w:val="0"/>
          <w:marBottom w:val="0"/>
          <w:divBdr>
            <w:top w:val="none" w:sz="0" w:space="0" w:color="auto"/>
            <w:left w:val="none" w:sz="0" w:space="0" w:color="auto"/>
            <w:bottom w:val="none" w:sz="0" w:space="0" w:color="auto"/>
            <w:right w:val="none" w:sz="0" w:space="0" w:color="auto"/>
          </w:divBdr>
        </w:div>
        <w:div w:id="1303844914">
          <w:marLeft w:val="0"/>
          <w:marRight w:val="0"/>
          <w:marTop w:val="0"/>
          <w:marBottom w:val="0"/>
          <w:divBdr>
            <w:top w:val="none" w:sz="0" w:space="0" w:color="auto"/>
            <w:left w:val="none" w:sz="0" w:space="0" w:color="auto"/>
            <w:bottom w:val="none" w:sz="0" w:space="0" w:color="auto"/>
            <w:right w:val="none" w:sz="0" w:space="0" w:color="auto"/>
          </w:divBdr>
        </w:div>
        <w:div w:id="1304315836">
          <w:marLeft w:val="0"/>
          <w:marRight w:val="0"/>
          <w:marTop w:val="0"/>
          <w:marBottom w:val="0"/>
          <w:divBdr>
            <w:top w:val="none" w:sz="0" w:space="0" w:color="auto"/>
            <w:left w:val="none" w:sz="0" w:space="0" w:color="auto"/>
            <w:bottom w:val="none" w:sz="0" w:space="0" w:color="auto"/>
            <w:right w:val="none" w:sz="0" w:space="0" w:color="auto"/>
          </w:divBdr>
        </w:div>
        <w:div w:id="1395540234">
          <w:marLeft w:val="0"/>
          <w:marRight w:val="0"/>
          <w:marTop w:val="0"/>
          <w:marBottom w:val="0"/>
          <w:divBdr>
            <w:top w:val="none" w:sz="0" w:space="0" w:color="auto"/>
            <w:left w:val="none" w:sz="0" w:space="0" w:color="auto"/>
            <w:bottom w:val="none" w:sz="0" w:space="0" w:color="auto"/>
            <w:right w:val="none" w:sz="0" w:space="0" w:color="auto"/>
          </w:divBdr>
        </w:div>
        <w:div w:id="1798139689">
          <w:marLeft w:val="0"/>
          <w:marRight w:val="0"/>
          <w:marTop w:val="0"/>
          <w:marBottom w:val="0"/>
          <w:divBdr>
            <w:top w:val="none" w:sz="0" w:space="0" w:color="auto"/>
            <w:left w:val="none" w:sz="0" w:space="0" w:color="auto"/>
            <w:bottom w:val="none" w:sz="0" w:space="0" w:color="auto"/>
            <w:right w:val="none" w:sz="0" w:space="0" w:color="auto"/>
          </w:divBdr>
        </w:div>
      </w:divsChild>
    </w:div>
    <w:div w:id="1472793483">
      <w:bodyDiv w:val="1"/>
      <w:marLeft w:val="0"/>
      <w:marRight w:val="0"/>
      <w:marTop w:val="0"/>
      <w:marBottom w:val="0"/>
      <w:divBdr>
        <w:top w:val="none" w:sz="0" w:space="0" w:color="auto"/>
        <w:left w:val="none" w:sz="0" w:space="0" w:color="auto"/>
        <w:bottom w:val="none" w:sz="0" w:space="0" w:color="auto"/>
        <w:right w:val="none" w:sz="0" w:space="0" w:color="auto"/>
      </w:divBdr>
    </w:div>
    <w:div w:id="1507554612">
      <w:bodyDiv w:val="1"/>
      <w:marLeft w:val="0"/>
      <w:marRight w:val="0"/>
      <w:marTop w:val="0"/>
      <w:marBottom w:val="0"/>
      <w:divBdr>
        <w:top w:val="none" w:sz="0" w:space="0" w:color="auto"/>
        <w:left w:val="none" w:sz="0" w:space="0" w:color="auto"/>
        <w:bottom w:val="none" w:sz="0" w:space="0" w:color="auto"/>
        <w:right w:val="none" w:sz="0" w:space="0" w:color="auto"/>
      </w:divBdr>
    </w:div>
    <w:div w:id="1541479147">
      <w:bodyDiv w:val="1"/>
      <w:marLeft w:val="0"/>
      <w:marRight w:val="0"/>
      <w:marTop w:val="0"/>
      <w:marBottom w:val="0"/>
      <w:divBdr>
        <w:top w:val="none" w:sz="0" w:space="0" w:color="auto"/>
        <w:left w:val="none" w:sz="0" w:space="0" w:color="auto"/>
        <w:bottom w:val="none" w:sz="0" w:space="0" w:color="auto"/>
        <w:right w:val="none" w:sz="0" w:space="0" w:color="auto"/>
      </w:divBdr>
      <w:divsChild>
        <w:div w:id="513612650">
          <w:marLeft w:val="0"/>
          <w:marRight w:val="0"/>
          <w:marTop w:val="0"/>
          <w:marBottom w:val="0"/>
          <w:divBdr>
            <w:top w:val="none" w:sz="0" w:space="0" w:color="auto"/>
            <w:left w:val="none" w:sz="0" w:space="0" w:color="auto"/>
            <w:bottom w:val="none" w:sz="0" w:space="0" w:color="auto"/>
            <w:right w:val="none" w:sz="0" w:space="0" w:color="auto"/>
          </w:divBdr>
        </w:div>
        <w:div w:id="594901462">
          <w:marLeft w:val="0"/>
          <w:marRight w:val="0"/>
          <w:marTop w:val="0"/>
          <w:marBottom w:val="0"/>
          <w:divBdr>
            <w:top w:val="none" w:sz="0" w:space="0" w:color="auto"/>
            <w:left w:val="none" w:sz="0" w:space="0" w:color="auto"/>
            <w:bottom w:val="none" w:sz="0" w:space="0" w:color="auto"/>
            <w:right w:val="none" w:sz="0" w:space="0" w:color="auto"/>
          </w:divBdr>
        </w:div>
        <w:div w:id="603415661">
          <w:marLeft w:val="0"/>
          <w:marRight w:val="0"/>
          <w:marTop w:val="0"/>
          <w:marBottom w:val="0"/>
          <w:divBdr>
            <w:top w:val="none" w:sz="0" w:space="0" w:color="auto"/>
            <w:left w:val="none" w:sz="0" w:space="0" w:color="auto"/>
            <w:bottom w:val="none" w:sz="0" w:space="0" w:color="auto"/>
            <w:right w:val="none" w:sz="0" w:space="0" w:color="auto"/>
          </w:divBdr>
        </w:div>
        <w:div w:id="630522296">
          <w:marLeft w:val="0"/>
          <w:marRight w:val="0"/>
          <w:marTop w:val="0"/>
          <w:marBottom w:val="0"/>
          <w:divBdr>
            <w:top w:val="none" w:sz="0" w:space="0" w:color="auto"/>
            <w:left w:val="none" w:sz="0" w:space="0" w:color="auto"/>
            <w:bottom w:val="none" w:sz="0" w:space="0" w:color="auto"/>
            <w:right w:val="none" w:sz="0" w:space="0" w:color="auto"/>
          </w:divBdr>
        </w:div>
        <w:div w:id="763067430">
          <w:marLeft w:val="0"/>
          <w:marRight w:val="0"/>
          <w:marTop w:val="0"/>
          <w:marBottom w:val="0"/>
          <w:divBdr>
            <w:top w:val="none" w:sz="0" w:space="0" w:color="auto"/>
            <w:left w:val="none" w:sz="0" w:space="0" w:color="auto"/>
            <w:bottom w:val="none" w:sz="0" w:space="0" w:color="auto"/>
            <w:right w:val="none" w:sz="0" w:space="0" w:color="auto"/>
          </w:divBdr>
        </w:div>
        <w:div w:id="788014367">
          <w:marLeft w:val="0"/>
          <w:marRight w:val="0"/>
          <w:marTop w:val="0"/>
          <w:marBottom w:val="0"/>
          <w:divBdr>
            <w:top w:val="none" w:sz="0" w:space="0" w:color="auto"/>
            <w:left w:val="none" w:sz="0" w:space="0" w:color="auto"/>
            <w:bottom w:val="none" w:sz="0" w:space="0" w:color="auto"/>
            <w:right w:val="none" w:sz="0" w:space="0" w:color="auto"/>
          </w:divBdr>
        </w:div>
        <w:div w:id="881791476">
          <w:marLeft w:val="0"/>
          <w:marRight w:val="0"/>
          <w:marTop w:val="0"/>
          <w:marBottom w:val="0"/>
          <w:divBdr>
            <w:top w:val="none" w:sz="0" w:space="0" w:color="auto"/>
            <w:left w:val="none" w:sz="0" w:space="0" w:color="auto"/>
            <w:bottom w:val="none" w:sz="0" w:space="0" w:color="auto"/>
            <w:right w:val="none" w:sz="0" w:space="0" w:color="auto"/>
          </w:divBdr>
        </w:div>
        <w:div w:id="927884067">
          <w:marLeft w:val="0"/>
          <w:marRight w:val="0"/>
          <w:marTop w:val="0"/>
          <w:marBottom w:val="0"/>
          <w:divBdr>
            <w:top w:val="none" w:sz="0" w:space="0" w:color="auto"/>
            <w:left w:val="none" w:sz="0" w:space="0" w:color="auto"/>
            <w:bottom w:val="none" w:sz="0" w:space="0" w:color="auto"/>
            <w:right w:val="none" w:sz="0" w:space="0" w:color="auto"/>
          </w:divBdr>
        </w:div>
        <w:div w:id="1300725334">
          <w:marLeft w:val="0"/>
          <w:marRight w:val="0"/>
          <w:marTop w:val="0"/>
          <w:marBottom w:val="0"/>
          <w:divBdr>
            <w:top w:val="none" w:sz="0" w:space="0" w:color="auto"/>
            <w:left w:val="none" w:sz="0" w:space="0" w:color="auto"/>
            <w:bottom w:val="none" w:sz="0" w:space="0" w:color="auto"/>
            <w:right w:val="none" w:sz="0" w:space="0" w:color="auto"/>
          </w:divBdr>
        </w:div>
        <w:div w:id="1340888489">
          <w:marLeft w:val="0"/>
          <w:marRight w:val="0"/>
          <w:marTop w:val="0"/>
          <w:marBottom w:val="0"/>
          <w:divBdr>
            <w:top w:val="none" w:sz="0" w:space="0" w:color="auto"/>
            <w:left w:val="none" w:sz="0" w:space="0" w:color="auto"/>
            <w:bottom w:val="none" w:sz="0" w:space="0" w:color="auto"/>
            <w:right w:val="none" w:sz="0" w:space="0" w:color="auto"/>
          </w:divBdr>
        </w:div>
        <w:div w:id="1446077615">
          <w:marLeft w:val="0"/>
          <w:marRight w:val="0"/>
          <w:marTop w:val="0"/>
          <w:marBottom w:val="0"/>
          <w:divBdr>
            <w:top w:val="none" w:sz="0" w:space="0" w:color="auto"/>
            <w:left w:val="none" w:sz="0" w:space="0" w:color="auto"/>
            <w:bottom w:val="none" w:sz="0" w:space="0" w:color="auto"/>
            <w:right w:val="none" w:sz="0" w:space="0" w:color="auto"/>
          </w:divBdr>
        </w:div>
        <w:div w:id="1470128896">
          <w:marLeft w:val="0"/>
          <w:marRight w:val="0"/>
          <w:marTop w:val="0"/>
          <w:marBottom w:val="0"/>
          <w:divBdr>
            <w:top w:val="none" w:sz="0" w:space="0" w:color="auto"/>
            <w:left w:val="none" w:sz="0" w:space="0" w:color="auto"/>
            <w:bottom w:val="none" w:sz="0" w:space="0" w:color="auto"/>
            <w:right w:val="none" w:sz="0" w:space="0" w:color="auto"/>
          </w:divBdr>
        </w:div>
        <w:div w:id="1524516051">
          <w:marLeft w:val="0"/>
          <w:marRight w:val="0"/>
          <w:marTop w:val="0"/>
          <w:marBottom w:val="0"/>
          <w:divBdr>
            <w:top w:val="none" w:sz="0" w:space="0" w:color="auto"/>
            <w:left w:val="none" w:sz="0" w:space="0" w:color="auto"/>
            <w:bottom w:val="none" w:sz="0" w:space="0" w:color="auto"/>
            <w:right w:val="none" w:sz="0" w:space="0" w:color="auto"/>
          </w:divBdr>
        </w:div>
        <w:div w:id="1579318840">
          <w:marLeft w:val="0"/>
          <w:marRight w:val="0"/>
          <w:marTop w:val="0"/>
          <w:marBottom w:val="0"/>
          <w:divBdr>
            <w:top w:val="none" w:sz="0" w:space="0" w:color="auto"/>
            <w:left w:val="none" w:sz="0" w:space="0" w:color="auto"/>
            <w:bottom w:val="none" w:sz="0" w:space="0" w:color="auto"/>
            <w:right w:val="none" w:sz="0" w:space="0" w:color="auto"/>
          </w:divBdr>
        </w:div>
        <w:div w:id="1608002414">
          <w:marLeft w:val="0"/>
          <w:marRight w:val="0"/>
          <w:marTop w:val="0"/>
          <w:marBottom w:val="0"/>
          <w:divBdr>
            <w:top w:val="none" w:sz="0" w:space="0" w:color="auto"/>
            <w:left w:val="none" w:sz="0" w:space="0" w:color="auto"/>
            <w:bottom w:val="none" w:sz="0" w:space="0" w:color="auto"/>
            <w:right w:val="none" w:sz="0" w:space="0" w:color="auto"/>
          </w:divBdr>
        </w:div>
        <w:div w:id="1849364306">
          <w:marLeft w:val="0"/>
          <w:marRight w:val="0"/>
          <w:marTop w:val="0"/>
          <w:marBottom w:val="0"/>
          <w:divBdr>
            <w:top w:val="none" w:sz="0" w:space="0" w:color="auto"/>
            <w:left w:val="none" w:sz="0" w:space="0" w:color="auto"/>
            <w:bottom w:val="none" w:sz="0" w:space="0" w:color="auto"/>
            <w:right w:val="none" w:sz="0" w:space="0" w:color="auto"/>
          </w:divBdr>
        </w:div>
        <w:div w:id="1857380399">
          <w:marLeft w:val="0"/>
          <w:marRight w:val="0"/>
          <w:marTop w:val="0"/>
          <w:marBottom w:val="0"/>
          <w:divBdr>
            <w:top w:val="none" w:sz="0" w:space="0" w:color="auto"/>
            <w:left w:val="none" w:sz="0" w:space="0" w:color="auto"/>
            <w:bottom w:val="none" w:sz="0" w:space="0" w:color="auto"/>
            <w:right w:val="none" w:sz="0" w:space="0" w:color="auto"/>
          </w:divBdr>
        </w:div>
      </w:divsChild>
    </w:div>
    <w:div w:id="1547139333">
      <w:bodyDiv w:val="1"/>
      <w:marLeft w:val="0"/>
      <w:marRight w:val="0"/>
      <w:marTop w:val="0"/>
      <w:marBottom w:val="0"/>
      <w:divBdr>
        <w:top w:val="none" w:sz="0" w:space="0" w:color="auto"/>
        <w:left w:val="none" w:sz="0" w:space="0" w:color="auto"/>
        <w:bottom w:val="none" w:sz="0" w:space="0" w:color="auto"/>
        <w:right w:val="none" w:sz="0" w:space="0" w:color="auto"/>
      </w:divBdr>
    </w:div>
    <w:div w:id="1549225768">
      <w:bodyDiv w:val="1"/>
      <w:marLeft w:val="0"/>
      <w:marRight w:val="0"/>
      <w:marTop w:val="0"/>
      <w:marBottom w:val="0"/>
      <w:divBdr>
        <w:top w:val="none" w:sz="0" w:space="0" w:color="auto"/>
        <w:left w:val="none" w:sz="0" w:space="0" w:color="auto"/>
        <w:bottom w:val="none" w:sz="0" w:space="0" w:color="auto"/>
        <w:right w:val="none" w:sz="0" w:space="0" w:color="auto"/>
      </w:divBdr>
    </w:div>
    <w:div w:id="1595746221">
      <w:bodyDiv w:val="1"/>
      <w:marLeft w:val="0"/>
      <w:marRight w:val="0"/>
      <w:marTop w:val="0"/>
      <w:marBottom w:val="0"/>
      <w:divBdr>
        <w:top w:val="none" w:sz="0" w:space="0" w:color="auto"/>
        <w:left w:val="none" w:sz="0" w:space="0" w:color="auto"/>
        <w:bottom w:val="none" w:sz="0" w:space="0" w:color="auto"/>
        <w:right w:val="none" w:sz="0" w:space="0" w:color="auto"/>
      </w:divBdr>
    </w:div>
    <w:div w:id="1757553075">
      <w:bodyDiv w:val="1"/>
      <w:marLeft w:val="0"/>
      <w:marRight w:val="0"/>
      <w:marTop w:val="0"/>
      <w:marBottom w:val="0"/>
      <w:divBdr>
        <w:top w:val="none" w:sz="0" w:space="0" w:color="auto"/>
        <w:left w:val="none" w:sz="0" w:space="0" w:color="auto"/>
        <w:bottom w:val="none" w:sz="0" w:space="0" w:color="auto"/>
        <w:right w:val="none" w:sz="0" w:space="0" w:color="auto"/>
      </w:divBdr>
    </w:div>
    <w:div w:id="1772429880">
      <w:bodyDiv w:val="1"/>
      <w:marLeft w:val="0"/>
      <w:marRight w:val="0"/>
      <w:marTop w:val="0"/>
      <w:marBottom w:val="0"/>
      <w:divBdr>
        <w:top w:val="none" w:sz="0" w:space="0" w:color="auto"/>
        <w:left w:val="none" w:sz="0" w:space="0" w:color="auto"/>
        <w:bottom w:val="none" w:sz="0" w:space="0" w:color="auto"/>
        <w:right w:val="none" w:sz="0" w:space="0" w:color="auto"/>
      </w:divBdr>
    </w:div>
    <w:div w:id="1802309087">
      <w:bodyDiv w:val="1"/>
      <w:marLeft w:val="0"/>
      <w:marRight w:val="0"/>
      <w:marTop w:val="0"/>
      <w:marBottom w:val="0"/>
      <w:divBdr>
        <w:top w:val="none" w:sz="0" w:space="0" w:color="auto"/>
        <w:left w:val="none" w:sz="0" w:space="0" w:color="auto"/>
        <w:bottom w:val="none" w:sz="0" w:space="0" w:color="auto"/>
        <w:right w:val="none" w:sz="0" w:space="0" w:color="auto"/>
      </w:divBdr>
    </w:div>
    <w:div w:id="1837528118">
      <w:bodyDiv w:val="1"/>
      <w:marLeft w:val="0"/>
      <w:marRight w:val="0"/>
      <w:marTop w:val="0"/>
      <w:marBottom w:val="0"/>
      <w:divBdr>
        <w:top w:val="none" w:sz="0" w:space="0" w:color="auto"/>
        <w:left w:val="none" w:sz="0" w:space="0" w:color="auto"/>
        <w:bottom w:val="none" w:sz="0" w:space="0" w:color="auto"/>
        <w:right w:val="none" w:sz="0" w:space="0" w:color="auto"/>
      </w:divBdr>
    </w:div>
    <w:div w:id="1871531699">
      <w:bodyDiv w:val="1"/>
      <w:marLeft w:val="0"/>
      <w:marRight w:val="0"/>
      <w:marTop w:val="0"/>
      <w:marBottom w:val="0"/>
      <w:divBdr>
        <w:top w:val="none" w:sz="0" w:space="0" w:color="auto"/>
        <w:left w:val="none" w:sz="0" w:space="0" w:color="auto"/>
        <w:bottom w:val="none" w:sz="0" w:space="0" w:color="auto"/>
        <w:right w:val="none" w:sz="0" w:space="0" w:color="auto"/>
      </w:divBdr>
    </w:div>
    <w:div w:id="1915504014">
      <w:bodyDiv w:val="1"/>
      <w:marLeft w:val="0"/>
      <w:marRight w:val="0"/>
      <w:marTop w:val="0"/>
      <w:marBottom w:val="0"/>
      <w:divBdr>
        <w:top w:val="none" w:sz="0" w:space="0" w:color="auto"/>
        <w:left w:val="none" w:sz="0" w:space="0" w:color="auto"/>
        <w:bottom w:val="none" w:sz="0" w:space="0" w:color="auto"/>
        <w:right w:val="none" w:sz="0" w:space="0" w:color="auto"/>
      </w:divBdr>
    </w:div>
    <w:div w:id="1944150725">
      <w:bodyDiv w:val="1"/>
      <w:marLeft w:val="0"/>
      <w:marRight w:val="0"/>
      <w:marTop w:val="0"/>
      <w:marBottom w:val="0"/>
      <w:divBdr>
        <w:top w:val="none" w:sz="0" w:space="0" w:color="auto"/>
        <w:left w:val="none" w:sz="0" w:space="0" w:color="auto"/>
        <w:bottom w:val="none" w:sz="0" w:space="0" w:color="auto"/>
        <w:right w:val="none" w:sz="0" w:space="0" w:color="auto"/>
      </w:divBdr>
      <w:divsChild>
        <w:div w:id="1670208595">
          <w:marLeft w:val="0"/>
          <w:marRight w:val="0"/>
          <w:marTop w:val="0"/>
          <w:marBottom w:val="0"/>
          <w:divBdr>
            <w:top w:val="none" w:sz="0" w:space="0" w:color="auto"/>
            <w:left w:val="none" w:sz="0" w:space="0" w:color="auto"/>
            <w:bottom w:val="none" w:sz="0" w:space="0" w:color="auto"/>
            <w:right w:val="none" w:sz="0" w:space="0" w:color="auto"/>
          </w:divBdr>
        </w:div>
        <w:div w:id="2004508634">
          <w:marLeft w:val="0"/>
          <w:marRight w:val="0"/>
          <w:marTop w:val="0"/>
          <w:marBottom w:val="0"/>
          <w:divBdr>
            <w:top w:val="none" w:sz="0" w:space="0" w:color="auto"/>
            <w:left w:val="none" w:sz="0" w:space="0" w:color="auto"/>
            <w:bottom w:val="none" w:sz="0" w:space="0" w:color="auto"/>
            <w:right w:val="none" w:sz="0" w:space="0" w:color="auto"/>
          </w:divBdr>
        </w:div>
      </w:divsChild>
    </w:div>
    <w:div w:id="2010591980">
      <w:bodyDiv w:val="1"/>
      <w:marLeft w:val="0"/>
      <w:marRight w:val="0"/>
      <w:marTop w:val="0"/>
      <w:marBottom w:val="0"/>
      <w:divBdr>
        <w:top w:val="none" w:sz="0" w:space="0" w:color="auto"/>
        <w:left w:val="none" w:sz="0" w:space="0" w:color="auto"/>
        <w:bottom w:val="none" w:sz="0" w:space="0" w:color="auto"/>
        <w:right w:val="none" w:sz="0" w:space="0" w:color="auto"/>
      </w:divBdr>
      <w:divsChild>
        <w:div w:id="139854424">
          <w:marLeft w:val="0"/>
          <w:marRight w:val="0"/>
          <w:marTop w:val="0"/>
          <w:marBottom w:val="0"/>
          <w:divBdr>
            <w:top w:val="none" w:sz="0" w:space="0" w:color="auto"/>
            <w:left w:val="none" w:sz="0" w:space="0" w:color="auto"/>
            <w:bottom w:val="none" w:sz="0" w:space="0" w:color="auto"/>
            <w:right w:val="none" w:sz="0" w:space="0" w:color="auto"/>
          </w:divBdr>
          <w:divsChild>
            <w:div w:id="134681498">
              <w:marLeft w:val="-75"/>
              <w:marRight w:val="0"/>
              <w:marTop w:val="30"/>
              <w:marBottom w:val="30"/>
              <w:divBdr>
                <w:top w:val="none" w:sz="0" w:space="0" w:color="auto"/>
                <w:left w:val="none" w:sz="0" w:space="0" w:color="auto"/>
                <w:bottom w:val="none" w:sz="0" w:space="0" w:color="auto"/>
                <w:right w:val="none" w:sz="0" w:space="0" w:color="auto"/>
              </w:divBdr>
              <w:divsChild>
                <w:div w:id="53965818">
                  <w:marLeft w:val="0"/>
                  <w:marRight w:val="0"/>
                  <w:marTop w:val="0"/>
                  <w:marBottom w:val="0"/>
                  <w:divBdr>
                    <w:top w:val="none" w:sz="0" w:space="0" w:color="auto"/>
                    <w:left w:val="none" w:sz="0" w:space="0" w:color="auto"/>
                    <w:bottom w:val="none" w:sz="0" w:space="0" w:color="auto"/>
                    <w:right w:val="none" w:sz="0" w:space="0" w:color="auto"/>
                  </w:divBdr>
                  <w:divsChild>
                    <w:div w:id="1254783575">
                      <w:marLeft w:val="0"/>
                      <w:marRight w:val="0"/>
                      <w:marTop w:val="0"/>
                      <w:marBottom w:val="0"/>
                      <w:divBdr>
                        <w:top w:val="none" w:sz="0" w:space="0" w:color="auto"/>
                        <w:left w:val="none" w:sz="0" w:space="0" w:color="auto"/>
                        <w:bottom w:val="none" w:sz="0" w:space="0" w:color="auto"/>
                        <w:right w:val="none" w:sz="0" w:space="0" w:color="auto"/>
                      </w:divBdr>
                    </w:div>
                  </w:divsChild>
                </w:div>
                <w:div w:id="164976909">
                  <w:marLeft w:val="0"/>
                  <w:marRight w:val="0"/>
                  <w:marTop w:val="0"/>
                  <w:marBottom w:val="0"/>
                  <w:divBdr>
                    <w:top w:val="none" w:sz="0" w:space="0" w:color="auto"/>
                    <w:left w:val="none" w:sz="0" w:space="0" w:color="auto"/>
                    <w:bottom w:val="none" w:sz="0" w:space="0" w:color="auto"/>
                    <w:right w:val="none" w:sz="0" w:space="0" w:color="auto"/>
                  </w:divBdr>
                  <w:divsChild>
                    <w:div w:id="1007100180">
                      <w:marLeft w:val="0"/>
                      <w:marRight w:val="0"/>
                      <w:marTop w:val="0"/>
                      <w:marBottom w:val="0"/>
                      <w:divBdr>
                        <w:top w:val="none" w:sz="0" w:space="0" w:color="auto"/>
                        <w:left w:val="none" w:sz="0" w:space="0" w:color="auto"/>
                        <w:bottom w:val="none" w:sz="0" w:space="0" w:color="auto"/>
                        <w:right w:val="none" w:sz="0" w:space="0" w:color="auto"/>
                      </w:divBdr>
                    </w:div>
                  </w:divsChild>
                </w:div>
                <w:div w:id="303509264">
                  <w:marLeft w:val="0"/>
                  <w:marRight w:val="0"/>
                  <w:marTop w:val="0"/>
                  <w:marBottom w:val="0"/>
                  <w:divBdr>
                    <w:top w:val="none" w:sz="0" w:space="0" w:color="auto"/>
                    <w:left w:val="none" w:sz="0" w:space="0" w:color="auto"/>
                    <w:bottom w:val="none" w:sz="0" w:space="0" w:color="auto"/>
                    <w:right w:val="none" w:sz="0" w:space="0" w:color="auto"/>
                  </w:divBdr>
                  <w:divsChild>
                    <w:div w:id="18049642">
                      <w:marLeft w:val="0"/>
                      <w:marRight w:val="0"/>
                      <w:marTop w:val="0"/>
                      <w:marBottom w:val="0"/>
                      <w:divBdr>
                        <w:top w:val="none" w:sz="0" w:space="0" w:color="auto"/>
                        <w:left w:val="none" w:sz="0" w:space="0" w:color="auto"/>
                        <w:bottom w:val="none" w:sz="0" w:space="0" w:color="auto"/>
                        <w:right w:val="none" w:sz="0" w:space="0" w:color="auto"/>
                      </w:divBdr>
                    </w:div>
                  </w:divsChild>
                </w:div>
                <w:div w:id="371535086">
                  <w:marLeft w:val="0"/>
                  <w:marRight w:val="0"/>
                  <w:marTop w:val="0"/>
                  <w:marBottom w:val="0"/>
                  <w:divBdr>
                    <w:top w:val="none" w:sz="0" w:space="0" w:color="auto"/>
                    <w:left w:val="none" w:sz="0" w:space="0" w:color="auto"/>
                    <w:bottom w:val="none" w:sz="0" w:space="0" w:color="auto"/>
                    <w:right w:val="none" w:sz="0" w:space="0" w:color="auto"/>
                  </w:divBdr>
                  <w:divsChild>
                    <w:div w:id="1382442959">
                      <w:marLeft w:val="0"/>
                      <w:marRight w:val="0"/>
                      <w:marTop w:val="0"/>
                      <w:marBottom w:val="0"/>
                      <w:divBdr>
                        <w:top w:val="none" w:sz="0" w:space="0" w:color="auto"/>
                        <w:left w:val="none" w:sz="0" w:space="0" w:color="auto"/>
                        <w:bottom w:val="none" w:sz="0" w:space="0" w:color="auto"/>
                        <w:right w:val="none" w:sz="0" w:space="0" w:color="auto"/>
                      </w:divBdr>
                    </w:div>
                  </w:divsChild>
                </w:div>
                <w:div w:id="452870574">
                  <w:marLeft w:val="0"/>
                  <w:marRight w:val="0"/>
                  <w:marTop w:val="0"/>
                  <w:marBottom w:val="0"/>
                  <w:divBdr>
                    <w:top w:val="none" w:sz="0" w:space="0" w:color="auto"/>
                    <w:left w:val="none" w:sz="0" w:space="0" w:color="auto"/>
                    <w:bottom w:val="none" w:sz="0" w:space="0" w:color="auto"/>
                    <w:right w:val="none" w:sz="0" w:space="0" w:color="auto"/>
                  </w:divBdr>
                  <w:divsChild>
                    <w:div w:id="606238819">
                      <w:marLeft w:val="0"/>
                      <w:marRight w:val="0"/>
                      <w:marTop w:val="0"/>
                      <w:marBottom w:val="0"/>
                      <w:divBdr>
                        <w:top w:val="none" w:sz="0" w:space="0" w:color="auto"/>
                        <w:left w:val="none" w:sz="0" w:space="0" w:color="auto"/>
                        <w:bottom w:val="none" w:sz="0" w:space="0" w:color="auto"/>
                        <w:right w:val="none" w:sz="0" w:space="0" w:color="auto"/>
                      </w:divBdr>
                    </w:div>
                  </w:divsChild>
                </w:div>
                <w:div w:id="572589091">
                  <w:marLeft w:val="0"/>
                  <w:marRight w:val="0"/>
                  <w:marTop w:val="0"/>
                  <w:marBottom w:val="0"/>
                  <w:divBdr>
                    <w:top w:val="none" w:sz="0" w:space="0" w:color="auto"/>
                    <w:left w:val="none" w:sz="0" w:space="0" w:color="auto"/>
                    <w:bottom w:val="none" w:sz="0" w:space="0" w:color="auto"/>
                    <w:right w:val="none" w:sz="0" w:space="0" w:color="auto"/>
                  </w:divBdr>
                  <w:divsChild>
                    <w:div w:id="1112242292">
                      <w:marLeft w:val="0"/>
                      <w:marRight w:val="0"/>
                      <w:marTop w:val="0"/>
                      <w:marBottom w:val="0"/>
                      <w:divBdr>
                        <w:top w:val="none" w:sz="0" w:space="0" w:color="auto"/>
                        <w:left w:val="none" w:sz="0" w:space="0" w:color="auto"/>
                        <w:bottom w:val="none" w:sz="0" w:space="0" w:color="auto"/>
                        <w:right w:val="none" w:sz="0" w:space="0" w:color="auto"/>
                      </w:divBdr>
                    </w:div>
                  </w:divsChild>
                </w:div>
                <w:div w:id="675234501">
                  <w:marLeft w:val="0"/>
                  <w:marRight w:val="0"/>
                  <w:marTop w:val="0"/>
                  <w:marBottom w:val="0"/>
                  <w:divBdr>
                    <w:top w:val="none" w:sz="0" w:space="0" w:color="auto"/>
                    <w:left w:val="none" w:sz="0" w:space="0" w:color="auto"/>
                    <w:bottom w:val="none" w:sz="0" w:space="0" w:color="auto"/>
                    <w:right w:val="none" w:sz="0" w:space="0" w:color="auto"/>
                  </w:divBdr>
                  <w:divsChild>
                    <w:div w:id="1803693964">
                      <w:marLeft w:val="0"/>
                      <w:marRight w:val="0"/>
                      <w:marTop w:val="0"/>
                      <w:marBottom w:val="0"/>
                      <w:divBdr>
                        <w:top w:val="none" w:sz="0" w:space="0" w:color="auto"/>
                        <w:left w:val="none" w:sz="0" w:space="0" w:color="auto"/>
                        <w:bottom w:val="none" w:sz="0" w:space="0" w:color="auto"/>
                        <w:right w:val="none" w:sz="0" w:space="0" w:color="auto"/>
                      </w:divBdr>
                    </w:div>
                  </w:divsChild>
                </w:div>
                <w:div w:id="732390435">
                  <w:marLeft w:val="0"/>
                  <w:marRight w:val="0"/>
                  <w:marTop w:val="0"/>
                  <w:marBottom w:val="0"/>
                  <w:divBdr>
                    <w:top w:val="none" w:sz="0" w:space="0" w:color="auto"/>
                    <w:left w:val="none" w:sz="0" w:space="0" w:color="auto"/>
                    <w:bottom w:val="none" w:sz="0" w:space="0" w:color="auto"/>
                    <w:right w:val="none" w:sz="0" w:space="0" w:color="auto"/>
                  </w:divBdr>
                  <w:divsChild>
                    <w:div w:id="1583643714">
                      <w:marLeft w:val="0"/>
                      <w:marRight w:val="0"/>
                      <w:marTop w:val="0"/>
                      <w:marBottom w:val="0"/>
                      <w:divBdr>
                        <w:top w:val="none" w:sz="0" w:space="0" w:color="auto"/>
                        <w:left w:val="none" w:sz="0" w:space="0" w:color="auto"/>
                        <w:bottom w:val="none" w:sz="0" w:space="0" w:color="auto"/>
                        <w:right w:val="none" w:sz="0" w:space="0" w:color="auto"/>
                      </w:divBdr>
                    </w:div>
                  </w:divsChild>
                </w:div>
                <w:div w:id="844591941">
                  <w:marLeft w:val="0"/>
                  <w:marRight w:val="0"/>
                  <w:marTop w:val="0"/>
                  <w:marBottom w:val="0"/>
                  <w:divBdr>
                    <w:top w:val="none" w:sz="0" w:space="0" w:color="auto"/>
                    <w:left w:val="none" w:sz="0" w:space="0" w:color="auto"/>
                    <w:bottom w:val="none" w:sz="0" w:space="0" w:color="auto"/>
                    <w:right w:val="none" w:sz="0" w:space="0" w:color="auto"/>
                  </w:divBdr>
                  <w:divsChild>
                    <w:div w:id="237445090">
                      <w:marLeft w:val="0"/>
                      <w:marRight w:val="0"/>
                      <w:marTop w:val="0"/>
                      <w:marBottom w:val="0"/>
                      <w:divBdr>
                        <w:top w:val="none" w:sz="0" w:space="0" w:color="auto"/>
                        <w:left w:val="none" w:sz="0" w:space="0" w:color="auto"/>
                        <w:bottom w:val="none" w:sz="0" w:space="0" w:color="auto"/>
                        <w:right w:val="none" w:sz="0" w:space="0" w:color="auto"/>
                      </w:divBdr>
                    </w:div>
                  </w:divsChild>
                </w:div>
                <w:div w:id="969433123">
                  <w:marLeft w:val="0"/>
                  <w:marRight w:val="0"/>
                  <w:marTop w:val="0"/>
                  <w:marBottom w:val="0"/>
                  <w:divBdr>
                    <w:top w:val="none" w:sz="0" w:space="0" w:color="auto"/>
                    <w:left w:val="none" w:sz="0" w:space="0" w:color="auto"/>
                    <w:bottom w:val="none" w:sz="0" w:space="0" w:color="auto"/>
                    <w:right w:val="none" w:sz="0" w:space="0" w:color="auto"/>
                  </w:divBdr>
                  <w:divsChild>
                    <w:div w:id="1258444467">
                      <w:marLeft w:val="0"/>
                      <w:marRight w:val="0"/>
                      <w:marTop w:val="0"/>
                      <w:marBottom w:val="0"/>
                      <w:divBdr>
                        <w:top w:val="none" w:sz="0" w:space="0" w:color="auto"/>
                        <w:left w:val="none" w:sz="0" w:space="0" w:color="auto"/>
                        <w:bottom w:val="none" w:sz="0" w:space="0" w:color="auto"/>
                        <w:right w:val="none" w:sz="0" w:space="0" w:color="auto"/>
                      </w:divBdr>
                    </w:div>
                  </w:divsChild>
                </w:div>
                <w:div w:id="1015496897">
                  <w:marLeft w:val="0"/>
                  <w:marRight w:val="0"/>
                  <w:marTop w:val="0"/>
                  <w:marBottom w:val="0"/>
                  <w:divBdr>
                    <w:top w:val="none" w:sz="0" w:space="0" w:color="auto"/>
                    <w:left w:val="none" w:sz="0" w:space="0" w:color="auto"/>
                    <w:bottom w:val="none" w:sz="0" w:space="0" w:color="auto"/>
                    <w:right w:val="none" w:sz="0" w:space="0" w:color="auto"/>
                  </w:divBdr>
                  <w:divsChild>
                    <w:div w:id="814251712">
                      <w:marLeft w:val="0"/>
                      <w:marRight w:val="0"/>
                      <w:marTop w:val="0"/>
                      <w:marBottom w:val="0"/>
                      <w:divBdr>
                        <w:top w:val="none" w:sz="0" w:space="0" w:color="auto"/>
                        <w:left w:val="none" w:sz="0" w:space="0" w:color="auto"/>
                        <w:bottom w:val="none" w:sz="0" w:space="0" w:color="auto"/>
                        <w:right w:val="none" w:sz="0" w:space="0" w:color="auto"/>
                      </w:divBdr>
                    </w:div>
                  </w:divsChild>
                </w:div>
                <w:div w:id="1026756961">
                  <w:marLeft w:val="0"/>
                  <w:marRight w:val="0"/>
                  <w:marTop w:val="0"/>
                  <w:marBottom w:val="0"/>
                  <w:divBdr>
                    <w:top w:val="none" w:sz="0" w:space="0" w:color="auto"/>
                    <w:left w:val="none" w:sz="0" w:space="0" w:color="auto"/>
                    <w:bottom w:val="none" w:sz="0" w:space="0" w:color="auto"/>
                    <w:right w:val="none" w:sz="0" w:space="0" w:color="auto"/>
                  </w:divBdr>
                  <w:divsChild>
                    <w:div w:id="2140607618">
                      <w:marLeft w:val="0"/>
                      <w:marRight w:val="0"/>
                      <w:marTop w:val="0"/>
                      <w:marBottom w:val="0"/>
                      <w:divBdr>
                        <w:top w:val="none" w:sz="0" w:space="0" w:color="auto"/>
                        <w:left w:val="none" w:sz="0" w:space="0" w:color="auto"/>
                        <w:bottom w:val="none" w:sz="0" w:space="0" w:color="auto"/>
                        <w:right w:val="none" w:sz="0" w:space="0" w:color="auto"/>
                      </w:divBdr>
                    </w:div>
                  </w:divsChild>
                </w:div>
                <w:div w:id="1080061288">
                  <w:marLeft w:val="0"/>
                  <w:marRight w:val="0"/>
                  <w:marTop w:val="0"/>
                  <w:marBottom w:val="0"/>
                  <w:divBdr>
                    <w:top w:val="none" w:sz="0" w:space="0" w:color="auto"/>
                    <w:left w:val="none" w:sz="0" w:space="0" w:color="auto"/>
                    <w:bottom w:val="none" w:sz="0" w:space="0" w:color="auto"/>
                    <w:right w:val="none" w:sz="0" w:space="0" w:color="auto"/>
                  </w:divBdr>
                  <w:divsChild>
                    <w:div w:id="1018846369">
                      <w:marLeft w:val="0"/>
                      <w:marRight w:val="0"/>
                      <w:marTop w:val="0"/>
                      <w:marBottom w:val="0"/>
                      <w:divBdr>
                        <w:top w:val="none" w:sz="0" w:space="0" w:color="auto"/>
                        <w:left w:val="none" w:sz="0" w:space="0" w:color="auto"/>
                        <w:bottom w:val="none" w:sz="0" w:space="0" w:color="auto"/>
                        <w:right w:val="none" w:sz="0" w:space="0" w:color="auto"/>
                      </w:divBdr>
                    </w:div>
                  </w:divsChild>
                </w:div>
                <w:div w:id="1215897043">
                  <w:marLeft w:val="0"/>
                  <w:marRight w:val="0"/>
                  <w:marTop w:val="0"/>
                  <w:marBottom w:val="0"/>
                  <w:divBdr>
                    <w:top w:val="none" w:sz="0" w:space="0" w:color="auto"/>
                    <w:left w:val="none" w:sz="0" w:space="0" w:color="auto"/>
                    <w:bottom w:val="none" w:sz="0" w:space="0" w:color="auto"/>
                    <w:right w:val="none" w:sz="0" w:space="0" w:color="auto"/>
                  </w:divBdr>
                  <w:divsChild>
                    <w:div w:id="1394088316">
                      <w:marLeft w:val="0"/>
                      <w:marRight w:val="0"/>
                      <w:marTop w:val="0"/>
                      <w:marBottom w:val="0"/>
                      <w:divBdr>
                        <w:top w:val="none" w:sz="0" w:space="0" w:color="auto"/>
                        <w:left w:val="none" w:sz="0" w:space="0" w:color="auto"/>
                        <w:bottom w:val="none" w:sz="0" w:space="0" w:color="auto"/>
                        <w:right w:val="none" w:sz="0" w:space="0" w:color="auto"/>
                      </w:divBdr>
                    </w:div>
                  </w:divsChild>
                </w:div>
                <w:div w:id="1283734253">
                  <w:marLeft w:val="0"/>
                  <w:marRight w:val="0"/>
                  <w:marTop w:val="0"/>
                  <w:marBottom w:val="0"/>
                  <w:divBdr>
                    <w:top w:val="none" w:sz="0" w:space="0" w:color="auto"/>
                    <w:left w:val="none" w:sz="0" w:space="0" w:color="auto"/>
                    <w:bottom w:val="none" w:sz="0" w:space="0" w:color="auto"/>
                    <w:right w:val="none" w:sz="0" w:space="0" w:color="auto"/>
                  </w:divBdr>
                  <w:divsChild>
                    <w:div w:id="1389454442">
                      <w:marLeft w:val="0"/>
                      <w:marRight w:val="0"/>
                      <w:marTop w:val="0"/>
                      <w:marBottom w:val="0"/>
                      <w:divBdr>
                        <w:top w:val="none" w:sz="0" w:space="0" w:color="auto"/>
                        <w:left w:val="none" w:sz="0" w:space="0" w:color="auto"/>
                        <w:bottom w:val="none" w:sz="0" w:space="0" w:color="auto"/>
                        <w:right w:val="none" w:sz="0" w:space="0" w:color="auto"/>
                      </w:divBdr>
                    </w:div>
                  </w:divsChild>
                </w:div>
                <w:div w:id="1482843019">
                  <w:marLeft w:val="0"/>
                  <w:marRight w:val="0"/>
                  <w:marTop w:val="0"/>
                  <w:marBottom w:val="0"/>
                  <w:divBdr>
                    <w:top w:val="none" w:sz="0" w:space="0" w:color="auto"/>
                    <w:left w:val="none" w:sz="0" w:space="0" w:color="auto"/>
                    <w:bottom w:val="none" w:sz="0" w:space="0" w:color="auto"/>
                    <w:right w:val="none" w:sz="0" w:space="0" w:color="auto"/>
                  </w:divBdr>
                  <w:divsChild>
                    <w:div w:id="1834174805">
                      <w:marLeft w:val="0"/>
                      <w:marRight w:val="0"/>
                      <w:marTop w:val="0"/>
                      <w:marBottom w:val="0"/>
                      <w:divBdr>
                        <w:top w:val="none" w:sz="0" w:space="0" w:color="auto"/>
                        <w:left w:val="none" w:sz="0" w:space="0" w:color="auto"/>
                        <w:bottom w:val="none" w:sz="0" w:space="0" w:color="auto"/>
                        <w:right w:val="none" w:sz="0" w:space="0" w:color="auto"/>
                      </w:divBdr>
                    </w:div>
                  </w:divsChild>
                </w:div>
                <w:div w:id="1707949275">
                  <w:marLeft w:val="0"/>
                  <w:marRight w:val="0"/>
                  <w:marTop w:val="0"/>
                  <w:marBottom w:val="0"/>
                  <w:divBdr>
                    <w:top w:val="none" w:sz="0" w:space="0" w:color="auto"/>
                    <w:left w:val="none" w:sz="0" w:space="0" w:color="auto"/>
                    <w:bottom w:val="none" w:sz="0" w:space="0" w:color="auto"/>
                    <w:right w:val="none" w:sz="0" w:space="0" w:color="auto"/>
                  </w:divBdr>
                  <w:divsChild>
                    <w:div w:id="904069693">
                      <w:marLeft w:val="0"/>
                      <w:marRight w:val="0"/>
                      <w:marTop w:val="0"/>
                      <w:marBottom w:val="0"/>
                      <w:divBdr>
                        <w:top w:val="none" w:sz="0" w:space="0" w:color="auto"/>
                        <w:left w:val="none" w:sz="0" w:space="0" w:color="auto"/>
                        <w:bottom w:val="none" w:sz="0" w:space="0" w:color="auto"/>
                        <w:right w:val="none" w:sz="0" w:space="0" w:color="auto"/>
                      </w:divBdr>
                    </w:div>
                  </w:divsChild>
                </w:div>
                <w:div w:id="1925257451">
                  <w:marLeft w:val="0"/>
                  <w:marRight w:val="0"/>
                  <w:marTop w:val="0"/>
                  <w:marBottom w:val="0"/>
                  <w:divBdr>
                    <w:top w:val="none" w:sz="0" w:space="0" w:color="auto"/>
                    <w:left w:val="none" w:sz="0" w:space="0" w:color="auto"/>
                    <w:bottom w:val="none" w:sz="0" w:space="0" w:color="auto"/>
                    <w:right w:val="none" w:sz="0" w:space="0" w:color="auto"/>
                  </w:divBdr>
                  <w:divsChild>
                    <w:div w:id="1100181078">
                      <w:marLeft w:val="0"/>
                      <w:marRight w:val="0"/>
                      <w:marTop w:val="0"/>
                      <w:marBottom w:val="0"/>
                      <w:divBdr>
                        <w:top w:val="none" w:sz="0" w:space="0" w:color="auto"/>
                        <w:left w:val="none" w:sz="0" w:space="0" w:color="auto"/>
                        <w:bottom w:val="none" w:sz="0" w:space="0" w:color="auto"/>
                        <w:right w:val="none" w:sz="0" w:space="0" w:color="auto"/>
                      </w:divBdr>
                    </w:div>
                  </w:divsChild>
                </w:div>
                <w:div w:id="2077316997">
                  <w:marLeft w:val="0"/>
                  <w:marRight w:val="0"/>
                  <w:marTop w:val="0"/>
                  <w:marBottom w:val="0"/>
                  <w:divBdr>
                    <w:top w:val="none" w:sz="0" w:space="0" w:color="auto"/>
                    <w:left w:val="none" w:sz="0" w:space="0" w:color="auto"/>
                    <w:bottom w:val="none" w:sz="0" w:space="0" w:color="auto"/>
                    <w:right w:val="none" w:sz="0" w:space="0" w:color="auto"/>
                  </w:divBdr>
                  <w:divsChild>
                    <w:div w:id="988246227">
                      <w:marLeft w:val="0"/>
                      <w:marRight w:val="0"/>
                      <w:marTop w:val="0"/>
                      <w:marBottom w:val="0"/>
                      <w:divBdr>
                        <w:top w:val="none" w:sz="0" w:space="0" w:color="auto"/>
                        <w:left w:val="none" w:sz="0" w:space="0" w:color="auto"/>
                        <w:bottom w:val="none" w:sz="0" w:space="0" w:color="auto"/>
                        <w:right w:val="none" w:sz="0" w:space="0" w:color="auto"/>
                      </w:divBdr>
                    </w:div>
                  </w:divsChild>
                </w:div>
                <w:div w:id="2147355404">
                  <w:marLeft w:val="0"/>
                  <w:marRight w:val="0"/>
                  <w:marTop w:val="0"/>
                  <w:marBottom w:val="0"/>
                  <w:divBdr>
                    <w:top w:val="none" w:sz="0" w:space="0" w:color="auto"/>
                    <w:left w:val="none" w:sz="0" w:space="0" w:color="auto"/>
                    <w:bottom w:val="none" w:sz="0" w:space="0" w:color="auto"/>
                    <w:right w:val="none" w:sz="0" w:space="0" w:color="auto"/>
                  </w:divBdr>
                  <w:divsChild>
                    <w:div w:id="7400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28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1/relationships/commentsExtended" Target="commentsExtended.xml"/><Relationship Id="rId26" Type="http://schemas.openxmlformats.org/officeDocument/2006/relationships/image" Target="media/image8.png"/><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3.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4.xml"/><Relationship Id="rId48" Type="http://schemas.microsoft.com/office/2020/10/relationships/intelligence" Target="intelligence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microsoft.com/office/2011/relationships/people" Target="people.xml"/><Relationship Id="rId20" Type="http://schemas.microsoft.com/office/2018/08/relationships/commentsExtensible" Target="commentsExtensible.xml"/><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177c1b8-29a0-45e9-aae7-bf99dab4fe04" xsi:nil="true"/>
    <lcf76f155ced4ddcb4097134ff3c332f xmlns="c16edb20-3aa4-4afe-a476-0df01e7c613c">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A34C7BF29C09A459847F473FC62647D" ma:contentTypeVersion="12" ma:contentTypeDescription="Create a new document." ma:contentTypeScope="" ma:versionID="08dbc2ce77f6e9d618f9e5381392837c">
  <xsd:schema xmlns:xsd="http://www.w3.org/2001/XMLSchema" xmlns:xs="http://www.w3.org/2001/XMLSchema" xmlns:p="http://schemas.microsoft.com/office/2006/metadata/properties" xmlns:ns2="c16edb20-3aa4-4afe-a476-0df01e7c613c" xmlns:ns3="a177c1b8-29a0-45e9-aae7-bf99dab4fe04" targetNamespace="http://schemas.microsoft.com/office/2006/metadata/properties" ma:root="true" ma:fieldsID="80e868432043db789d285794671949b2" ns2:_="" ns3:_="">
    <xsd:import namespace="c16edb20-3aa4-4afe-a476-0df01e7c613c"/>
    <xsd:import namespace="a177c1b8-29a0-45e9-aae7-bf99dab4fe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edb20-3aa4-4afe-a476-0df01e7c61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4ee6b6e-1dad-49a7-85d1-bf6bd711290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77c1b8-29a0-45e9-aae7-bf99dab4fe0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06e373d-7a57-494f-9b6c-ea7b45031b6f}" ma:internalName="TaxCatchAll" ma:showField="CatchAllData" ma:web="a177c1b8-29a0-45e9-aae7-bf99dab4fe04">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6A4E26-A437-4FD1-8B36-1CD4FF8B0780}">
  <ds:schemaRefs>
    <ds:schemaRef ds:uri="http://schemas.openxmlformats.org/officeDocument/2006/bibliography"/>
  </ds:schemaRefs>
</ds:datastoreItem>
</file>

<file path=customXml/itemProps2.xml><?xml version="1.0" encoding="utf-8"?>
<ds:datastoreItem xmlns:ds="http://schemas.openxmlformats.org/officeDocument/2006/customXml" ds:itemID="{4034E353-71C1-49EE-A17F-1CCA1185A86F}">
  <ds:schemaRefs>
    <ds:schemaRef ds:uri="http://schemas.microsoft.com/sharepoint/v3/contenttype/forms"/>
  </ds:schemaRefs>
</ds:datastoreItem>
</file>

<file path=customXml/itemProps3.xml><?xml version="1.0" encoding="utf-8"?>
<ds:datastoreItem xmlns:ds="http://schemas.openxmlformats.org/officeDocument/2006/customXml" ds:itemID="{DEFB3856-A8A9-4511-9077-145ADFEF51CA}">
  <ds:schemaRefs>
    <ds:schemaRef ds:uri="http://schemas.microsoft.com/office/2006/metadata/properties"/>
    <ds:schemaRef ds:uri="http://schemas.microsoft.com/office/infopath/2007/PartnerControls"/>
    <ds:schemaRef ds:uri="a177c1b8-29a0-45e9-aae7-bf99dab4fe04"/>
    <ds:schemaRef ds:uri="c16edb20-3aa4-4afe-a476-0df01e7c613c"/>
  </ds:schemaRefs>
</ds:datastoreItem>
</file>

<file path=customXml/itemProps4.xml><?xml version="1.0" encoding="utf-8"?>
<ds:datastoreItem xmlns:ds="http://schemas.openxmlformats.org/officeDocument/2006/customXml" ds:itemID="{F7A8C8C8-9EF5-40B9-9488-1B2169380A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edb20-3aa4-4afe-a476-0df01e7c613c"/>
    <ds:schemaRef ds:uri="a177c1b8-29a0-45e9-aae7-bf99dab4fe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12355</Words>
  <Characters>70428</Characters>
  <Application>Microsoft Office Word</Application>
  <DocSecurity>4</DocSecurity>
  <Lines>586</Lines>
  <Paragraphs>165</Paragraphs>
  <ScaleCrop>false</ScaleCrop>
  <Company/>
  <LinksUpToDate>false</LinksUpToDate>
  <CharactersWithSpaces>82618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 Jacob D.</dc:creator>
  <cp:keywords/>
  <dc:description/>
  <cp:lastModifiedBy>Astrup, Dylan J.</cp:lastModifiedBy>
  <cp:revision>2193</cp:revision>
  <cp:lastPrinted>2022-12-12T07:46:00Z</cp:lastPrinted>
  <dcterms:created xsi:type="dcterms:W3CDTF">2022-10-24T19:26:00Z</dcterms:created>
  <dcterms:modified xsi:type="dcterms:W3CDTF">2023-04-29T18:22:00Z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0x010100EA34C7BF29C09A459847F473FC62647D</vt:lpwstr>
  </property>
  <property fmtid="{D5CDD505-2E9C-101B-9397-08002B2CF9AE}" pid="3" name="MediaServiceImageTags">
    <vt:lpwstr/>
  </property>
  <property fmtid="{D5CDD505-2E9C-101B-9397-08002B2CF9AE}" pid="4" name="ZOTERO_PREF_2">
    <vt:lpwstr>nalAbbreviations" value="true"/&gt;&lt;/prefs&gt;&lt;/data&gt;</vt:lpwstr>
  </property>
  <property fmtid="{D5CDD505-2E9C-101B-9397-08002B2CF9AE}" pid="5" name="ZOTERO_PREF_1">
    <vt:lpwstr>&lt;data data-version="3" zotero-version="6.0.18"&gt;&lt;session id="IpTYbd1g"/&gt;&lt;style id="http://www.zotero.org/styles/ieee" locale="en-US" hasBibliography="1" bibliographyStyleHasBeenSet="1"/&gt;&lt;prefs&gt;&lt;pref name="fieldType" value="Field"/&gt;&lt;pref name="automaticJour</vt:lpwstr>
  </property>
  <property fmtid="{D5CDD505-2E9C-101B-9397-08002B2CF9AE}" pid="6" name="TII_WORD_DOCUMENT_FILENAME">
    <vt:lpwstr>DRVP outline.docx</vt:lpwstr>
  </property>
  <property fmtid="{D5CDD505-2E9C-101B-9397-08002B2CF9AE}" pid="7" name="TII_WORD_DOCUMENT_ID">
    <vt:lpwstr>d4724224-a1e2-4466-8f23-a9ab3326c52f</vt:lpwstr>
  </property>
</Properties>
</file>